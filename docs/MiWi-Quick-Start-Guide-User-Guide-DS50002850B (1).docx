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A2A515" w14:textId="77777777" w:rsidR="000825E9" w:rsidRDefault="00000000">
      <w:pPr>
        <w:spacing w:after="75" w:line="259" w:lineRule="auto"/>
        <w:ind w:left="57" w:firstLine="0"/>
      </w:pPr>
      <w:r>
        <w:rPr>
          <w:rFonts w:ascii="Calibri" w:eastAsia="Calibri" w:hAnsi="Calibri" w:cs="Calibri"/>
          <w:noProof/>
          <w:sz w:val="22"/>
        </w:rPr>
        <mc:AlternateContent>
          <mc:Choice Requires="wpg">
            <w:drawing>
              <wp:inline distT="0" distB="0" distL="0" distR="0" wp14:anchorId="4B8EC8A9" wp14:editId="3FB4DF93">
                <wp:extent cx="5936400" cy="1095687"/>
                <wp:effectExtent l="0" t="0" r="0" b="0"/>
                <wp:docPr id="35333" name="Group 35333"/>
                <wp:cNvGraphicFramePr/>
                <a:graphic xmlns:a="http://schemas.openxmlformats.org/drawingml/2006/main">
                  <a:graphicData uri="http://schemas.microsoft.com/office/word/2010/wordprocessingGroup">
                    <wpg:wgp>
                      <wpg:cNvGrpSpPr/>
                      <wpg:grpSpPr>
                        <a:xfrm>
                          <a:off x="0" y="0"/>
                          <a:ext cx="5936400" cy="1095687"/>
                          <a:chOff x="0" y="0"/>
                          <a:chExt cx="5936400" cy="1095687"/>
                        </a:xfrm>
                      </wpg:grpSpPr>
                      <wps:wsp>
                        <wps:cNvPr id="8" name="Shape 8"/>
                        <wps:cNvSpPr/>
                        <wps:spPr>
                          <a:xfrm>
                            <a:off x="410432" y="3241"/>
                            <a:ext cx="199351" cy="442264"/>
                          </a:xfrm>
                          <a:custGeom>
                            <a:avLst/>
                            <a:gdLst/>
                            <a:ahLst/>
                            <a:cxnLst/>
                            <a:rect l="0" t="0" r="0" b="0"/>
                            <a:pathLst>
                              <a:path w="199351" h="442264">
                                <a:moveTo>
                                  <a:pt x="199351" y="0"/>
                                </a:moveTo>
                                <a:lnTo>
                                  <a:pt x="199351" y="128826"/>
                                </a:lnTo>
                                <a:lnTo>
                                  <a:pt x="197720" y="126255"/>
                                </a:lnTo>
                                <a:cubicBezTo>
                                  <a:pt x="191530" y="116515"/>
                                  <a:pt x="185690" y="107339"/>
                                  <a:pt x="180427" y="99089"/>
                                </a:cubicBezTo>
                                <a:cubicBezTo>
                                  <a:pt x="177505" y="94505"/>
                                  <a:pt x="171653" y="87373"/>
                                  <a:pt x="164096" y="84854"/>
                                </a:cubicBezTo>
                                <a:cubicBezTo>
                                  <a:pt x="156539" y="82334"/>
                                  <a:pt x="147276" y="84426"/>
                                  <a:pt x="137532" y="98288"/>
                                </a:cubicBezTo>
                                <a:cubicBezTo>
                                  <a:pt x="119814" y="123477"/>
                                  <a:pt x="97171" y="155246"/>
                                  <a:pt x="97171" y="155246"/>
                                </a:cubicBezTo>
                                <a:lnTo>
                                  <a:pt x="199351" y="315872"/>
                                </a:lnTo>
                                <a:lnTo>
                                  <a:pt x="199351" y="442264"/>
                                </a:lnTo>
                                <a:lnTo>
                                  <a:pt x="183644" y="440474"/>
                                </a:lnTo>
                                <a:cubicBezTo>
                                  <a:pt x="136195" y="430265"/>
                                  <a:pt x="94708" y="406689"/>
                                  <a:pt x="62919" y="373382"/>
                                </a:cubicBezTo>
                                <a:cubicBezTo>
                                  <a:pt x="62919" y="373382"/>
                                  <a:pt x="124288" y="288613"/>
                                  <a:pt x="124933" y="287622"/>
                                </a:cubicBezTo>
                                <a:cubicBezTo>
                                  <a:pt x="135353" y="271868"/>
                                  <a:pt x="121616" y="256294"/>
                                  <a:pt x="121616" y="256294"/>
                                </a:cubicBezTo>
                                <a:lnTo>
                                  <a:pt x="75908" y="184750"/>
                                </a:lnTo>
                                <a:lnTo>
                                  <a:pt x="8397" y="279400"/>
                                </a:lnTo>
                                <a:cubicBezTo>
                                  <a:pt x="2809" y="259612"/>
                                  <a:pt x="0" y="238784"/>
                                  <a:pt x="370" y="217295"/>
                                </a:cubicBezTo>
                                <a:cubicBezTo>
                                  <a:pt x="2271" y="108731"/>
                                  <a:pt x="84916" y="19566"/>
                                  <a:pt x="193040" y="494"/>
                                </a:cubicBezTo>
                                <a:lnTo>
                                  <a:pt x="199351" y="0"/>
                                </a:lnTo>
                                <a:close/>
                              </a:path>
                            </a:pathLst>
                          </a:custGeom>
                          <a:ln w="0" cap="flat">
                            <a:miter lim="127000"/>
                          </a:ln>
                        </wps:spPr>
                        <wps:style>
                          <a:lnRef idx="0">
                            <a:srgbClr val="000000">
                              <a:alpha val="0"/>
                            </a:srgbClr>
                          </a:lnRef>
                          <a:fillRef idx="1">
                            <a:srgbClr val="ED1B2D"/>
                          </a:fillRef>
                          <a:effectRef idx="0">
                            <a:scrgbClr r="0" g="0" b="0"/>
                          </a:effectRef>
                          <a:fontRef idx="none"/>
                        </wps:style>
                        <wps:bodyPr/>
                      </wps:wsp>
                      <wps:wsp>
                        <wps:cNvPr id="9" name="Shape 9"/>
                        <wps:cNvSpPr/>
                        <wps:spPr>
                          <a:xfrm>
                            <a:off x="609782" y="0"/>
                            <a:ext cx="275982" cy="450491"/>
                          </a:xfrm>
                          <a:custGeom>
                            <a:avLst/>
                            <a:gdLst/>
                            <a:ahLst/>
                            <a:cxnLst/>
                            <a:rect l="0" t="0" r="0" b="0"/>
                            <a:pathLst>
                              <a:path w="275982" h="450491">
                                <a:moveTo>
                                  <a:pt x="41427" y="0"/>
                                </a:moveTo>
                                <a:cubicBezTo>
                                  <a:pt x="77654" y="633"/>
                                  <a:pt x="105802" y="7763"/>
                                  <a:pt x="136246" y="22127"/>
                                </a:cubicBezTo>
                                <a:lnTo>
                                  <a:pt x="275982" y="242376"/>
                                </a:lnTo>
                                <a:cubicBezTo>
                                  <a:pt x="275118" y="269186"/>
                                  <a:pt x="270975" y="274824"/>
                                  <a:pt x="262874" y="293440"/>
                                </a:cubicBezTo>
                                <a:lnTo>
                                  <a:pt x="262836" y="294168"/>
                                </a:lnTo>
                                <a:cubicBezTo>
                                  <a:pt x="262836" y="294168"/>
                                  <a:pt x="183833" y="168969"/>
                                  <a:pt x="141735" y="102961"/>
                                </a:cubicBezTo>
                                <a:cubicBezTo>
                                  <a:pt x="135870" y="93791"/>
                                  <a:pt x="118327" y="74439"/>
                                  <a:pt x="98820" y="102165"/>
                                </a:cubicBezTo>
                                <a:cubicBezTo>
                                  <a:pt x="81115" y="127349"/>
                                  <a:pt x="58461" y="159132"/>
                                  <a:pt x="58461" y="159132"/>
                                </a:cubicBezTo>
                                <a:lnTo>
                                  <a:pt x="202059" y="385789"/>
                                </a:lnTo>
                                <a:cubicBezTo>
                                  <a:pt x="158453" y="426427"/>
                                  <a:pt x="99561" y="450491"/>
                                  <a:pt x="33591" y="449333"/>
                                </a:cubicBezTo>
                                <a:lnTo>
                                  <a:pt x="0" y="445504"/>
                                </a:lnTo>
                                <a:lnTo>
                                  <a:pt x="0" y="319113"/>
                                </a:lnTo>
                                <a:lnTo>
                                  <a:pt x="19451" y="349690"/>
                                </a:lnTo>
                                <a:cubicBezTo>
                                  <a:pt x="19451" y="349690"/>
                                  <a:pt x="36657" y="386371"/>
                                  <a:pt x="60038" y="354595"/>
                                </a:cubicBezTo>
                                <a:cubicBezTo>
                                  <a:pt x="63954" y="349275"/>
                                  <a:pt x="102180" y="293537"/>
                                  <a:pt x="102180" y="293537"/>
                                </a:cubicBezTo>
                                <a:cubicBezTo>
                                  <a:pt x="102180" y="293537"/>
                                  <a:pt x="57743" y="223111"/>
                                  <a:pt x="17762" y="160052"/>
                                </a:cubicBezTo>
                                <a:lnTo>
                                  <a:pt x="0" y="132066"/>
                                </a:lnTo>
                                <a:lnTo>
                                  <a:pt x="0" y="3241"/>
                                </a:lnTo>
                                <a:lnTo>
                                  <a:pt x="41427" y="0"/>
                                </a:lnTo>
                                <a:close/>
                              </a:path>
                            </a:pathLst>
                          </a:custGeom>
                          <a:ln w="0" cap="flat">
                            <a:miter lim="127000"/>
                          </a:ln>
                        </wps:spPr>
                        <wps:style>
                          <a:lnRef idx="0">
                            <a:srgbClr val="000000">
                              <a:alpha val="0"/>
                            </a:srgbClr>
                          </a:lnRef>
                          <a:fillRef idx="1">
                            <a:srgbClr val="ED1B2D"/>
                          </a:fillRef>
                          <a:effectRef idx="0">
                            <a:scrgbClr r="0" g="0" b="0"/>
                          </a:effectRef>
                          <a:fontRef idx="none"/>
                        </wps:style>
                        <wps:bodyPr/>
                      </wps:wsp>
                      <wps:wsp>
                        <wps:cNvPr id="10" name="Shape 10"/>
                        <wps:cNvSpPr/>
                        <wps:spPr>
                          <a:xfrm>
                            <a:off x="71" y="465823"/>
                            <a:ext cx="227077" cy="206945"/>
                          </a:xfrm>
                          <a:custGeom>
                            <a:avLst/>
                            <a:gdLst/>
                            <a:ahLst/>
                            <a:cxnLst/>
                            <a:rect l="0" t="0" r="0" b="0"/>
                            <a:pathLst>
                              <a:path w="227077" h="206945">
                                <a:moveTo>
                                  <a:pt x="40722" y="0"/>
                                </a:moveTo>
                                <a:cubicBezTo>
                                  <a:pt x="58192" y="0"/>
                                  <a:pt x="65186" y="10216"/>
                                  <a:pt x="68668" y="20434"/>
                                </a:cubicBezTo>
                                <a:lnTo>
                                  <a:pt x="113381" y="132808"/>
                                </a:lnTo>
                                <a:lnTo>
                                  <a:pt x="113811" y="132808"/>
                                </a:lnTo>
                                <a:lnTo>
                                  <a:pt x="158517" y="20434"/>
                                </a:lnTo>
                                <a:cubicBezTo>
                                  <a:pt x="162453" y="10216"/>
                                  <a:pt x="169223" y="0"/>
                                  <a:pt x="186470" y="0"/>
                                </a:cubicBezTo>
                                <a:cubicBezTo>
                                  <a:pt x="197863" y="0"/>
                                  <a:pt x="206243" y="11634"/>
                                  <a:pt x="207531" y="24237"/>
                                </a:cubicBezTo>
                                <a:lnTo>
                                  <a:pt x="227077" y="206921"/>
                                </a:lnTo>
                                <a:lnTo>
                                  <a:pt x="188637" y="206945"/>
                                </a:lnTo>
                                <a:lnTo>
                                  <a:pt x="178157" y="75662"/>
                                </a:lnTo>
                                <a:lnTo>
                                  <a:pt x="177724" y="75662"/>
                                </a:lnTo>
                                <a:lnTo>
                                  <a:pt x="137240" y="180489"/>
                                </a:lnTo>
                                <a:cubicBezTo>
                                  <a:pt x="133495" y="190251"/>
                                  <a:pt x="125204" y="198256"/>
                                  <a:pt x="113592" y="198256"/>
                                </a:cubicBezTo>
                                <a:cubicBezTo>
                                  <a:pt x="101989" y="198256"/>
                                  <a:pt x="92797" y="188600"/>
                                  <a:pt x="89945" y="180489"/>
                                </a:cubicBezTo>
                                <a:lnTo>
                                  <a:pt x="50359" y="76971"/>
                                </a:lnTo>
                                <a:lnTo>
                                  <a:pt x="49930" y="76971"/>
                                </a:lnTo>
                                <a:lnTo>
                                  <a:pt x="38548" y="206945"/>
                                </a:lnTo>
                                <a:lnTo>
                                  <a:pt x="0" y="206921"/>
                                </a:lnTo>
                                <a:lnTo>
                                  <a:pt x="0" y="206259"/>
                                </a:lnTo>
                                <a:lnTo>
                                  <a:pt x="19654" y="21852"/>
                                </a:lnTo>
                                <a:cubicBezTo>
                                  <a:pt x="20951" y="11634"/>
                                  <a:pt x="29329" y="0"/>
                                  <a:pt x="40722" y="0"/>
                                </a:cubicBez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45973" name="Shape 45973"/>
                        <wps:cNvSpPr/>
                        <wps:spPr>
                          <a:xfrm>
                            <a:off x="247578" y="516236"/>
                            <a:ext cx="35999" cy="156507"/>
                          </a:xfrm>
                          <a:custGeom>
                            <a:avLst/>
                            <a:gdLst/>
                            <a:ahLst/>
                            <a:cxnLst/>
                            <a:rect l="0" t="0" r="0" b="0"/>
                            <a:pathLst>
                              <a:path w="35999" h="156507">
                                <a:moveTo>
                                  <a:pt x="0" y="0"/>
                                </a:moveTo>
                                <a:lnTo>
                                  <a:pt x="35999" y="0"/>
                                </a:lnTo>
                                <a:lnTo>
                                  <a:pt x="35999" y="156507"/>
                                </a:lnTo>
                                <a:lnTo>
                                  <a:pt x="0" y="156507"/>
                                </a:lnTo>
                                <a:lnTo>
                                  <a:pt x="0" y="0"/>
                                </a:lnTo>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45974" name="Shape 45974"/>
                        <wps:cNvSpPr/>
                        <wps:spPr>
                          <a:xfrm>
                            <a:off x="1098965" y="516236"/>
                            <a:ext cx="35995" cy="156507"/>
                          </a:xfrm>
                          <a:custGeom>
                            <a:avLst/>
                            <a:gdLst/>
                            <a:ahLst/>
                            <a:cxnLst/>
                            <a:rect l="0" t="0" r="0" b="0"/>
                            <a:pathLst>
                              <a:path w="35995" h="156507">
                                <a:moveTo>
                                  <a:pt x="0" y="0"/>
                                </a:moveTo>
                                <a:lnTo>
                                  <a:pt x="35995" y="0"/>
                                </a:lnTo>
                                <a:lnTo>
                                  <a:pt x="35995" y="156507"/>
                                </a:lnTo>
                                <a:lnTo>
                                  <a:pt x="0" y="156507"/>
                                </a:lnTo>
                                <a:lnTo>
                                  <a:pt x="0" y="0"/>
                                </a:lnTo>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3" name="Shape 13"/>
                        <wps:cNvSpPr/>
                        <wps:spPr>
                          <a:xfrm>
                            <a:off x="303507" y="511479"/>
                            <a:ext cx="139127" cy="162997"/>
                          </a:xfrm>
                          <a:custGeom>
                            <a:avLst/>
                            <a:gdLst/>
                            <a:ahLst/>
                            <a:cxnLst/>
                            <a:rect l="0" t="0" r="0" b="0"/>
                            <a:pathLst>
                              <a:path w="139127" h="162997">
                                <a:moveTo>
                                  <a:pt x="47013" y="3032"/>
                                </a:moveTo>
                                <a:lnTo>
                                  <a:pt x="85482" y="3032"/>
                                </a:lnTo>
                                <a:cubicBezTo>
                                  <a:pt x="132051" y="3032"/>
                                  <a:pt x="138103" y="0"/>
                                  <a:pt x="137803" y="44321"/>
                                </a:cubicBezTo>
                                <a:lnTo>
                                  <a:pt x="53448" y="44176"/>
                                </a:lnTo>
                                <a:cubicBezTo>
                                  <a:pt x="36201" y="44176"/>
                                  <a:pt x="33602" y="55121"/>
                                  <a:pt x="33602" y="74585"/>
                                </a:cubicBezTo>
                                <a:lnTo>
                                  <a:pt x="33602" y="91448"/>
                                </a:lnTo>
                                <a:cubicBezTo>
                                  <a:pt x="33602" y="114139"/>
                                  <a:pt x="36843" y="122788"/>
                                  <a:pt x="52324" y="122788"/>
                                </a:cubicBezTo>
                                <a:lnTo>
                                  <a:pt x="139127" y="122720"/>
                                </a:lnTo>
                                <a:cubicBezTo>
                                  <a:pt x="139127" y="149091"/>
                                  <a:pt x="138784" y="162996"/>
                                  <a:pt x="105919" y="162996"/>
                                </a:cubicBezTo>
                                <a:lnTo>
                                  <a:pt x="47013" y="162996"/>
                                </a:lnTo>
                                <a:cubicBezTo>
                                  <a:pt x="17541" y="162997"/>
                                  <a:pt x="0" y="152187"/>
                                  <a:pt x="0" y="106352"/>
                                </a:cubicBezTo>
                                <a:lnTo>
                                  <a:pt x="0" y="59668"/>
                                </a:lnTo>
                                <a:cubicBezTo>
                                  <a:pt x="0" y="13836"/>
                                  <a:pt x="17541" y="3032"/>
                                  <a:pt x="47013" y="3032"/>
                                </a:cubicBez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4" name="Shape 14"/>
                        <wps:cNvSpPr/>
                        <wps:spPr>
                          <a:xfrm>
                            <a:off x="462355" y="516236"/>
                            <a:ext cx="68729" cy="156507"/>
                          </a:xfrm>
                          <a:custGeom>
                            <a:avLst/>
                            <a:gdLst/>
                            <a:ahLst/>
                            <a:cxnLst/>
                            <a:rect l="0" t="0" r="0" b="0"/>
                            <a:pathLst>
                              <a:path w="68729" h="156507">
                                <a:moveTo>
                                  <a:pt x="0" y="0"/>
                                </a:moveTo>
                                <a:lnTo>
                                  <a:pt x="68729" y="0"/>
                                </a:lnTo>
                                <a:lnTo>
                                  <a:pt x="68729" y="38908"/>
                                </a:lnTo>
                                <a:lnTo>
                                  <a:pt x="32724" y="38908"/>
                                </a:lnTo>
                                <a:lnTo>
                                  <a:pt x="32724" y="76958"/>
                                </a:lnTo>
                                <a:lnTo>
                                  <a:pt x="68729" y="76958"/>
                                </a:lnTo>
                                <a:lnTo>
                                  <a:pt x="68729" y="115867"/>
                                </a:lnTo>
                                <a:lnTo>
                                  <a:pt x="32724" y="115867"/>
                                </a:lnTo>
                                <a:lnTo>
                                  <a:pt x="32724" y="156507"/>
                                </a:lnTo>
                                <a:lnTo>
                                  <a:pt x="0" y="156507"/>
                                </a:lnTo>
                                <a:lnTo>
                                  <a:pt x="0"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5" name="Shape 15"/>
                        <wps:cNvSpPr/>
                        <wps:spPr>
                          <a:xfrm>
                            <a:off x="531084" y="516236"/>
                            <a:ext cx="67839" cy="156507"/>
                          </a:xfrm>
                          <a:custGeom>
                            <a:avLst/>
                            <a:gdLst/>
                            <a:ahLst/>
                            <a:cxnLst/>
                            <a:rect l="0" t="0" r="0" b="0"/>
                            <a:pathLst>
                              <a:path w="67839" h="156507">
                                <a:moveTo>
                                  <a:pt x="0" y="0"/>
                                </a:moveTo>
                                <a:lnTo>
                                  <a:pt x="35861" y="0"/>
                                </a:lnTo>
                                <a:cubicBezTo>
                                  <a:pt x="61063" y="0"/>
                                  <a:pt x="67839" y="18376"/>
                                  <a:pt x="67839" y="46480"/>
                                </a:cubicBezTo>
                                <a:lnTo>
                                  <a:pt x="67839" y="56423"/>
                                </a:lnTo>
                                <a:cubicBezTo>
                                  <a:pt x="67839" y="77386"/>
                                  <a:pt x="64605" y="89711"/>
                                  <a:pt x="49567" y="94901"/>
                                </a:cubicBezTo>
                                <a:lnTo>
                                  <a:pt x="49567" y="95328"/>
                                </a:lnTo>
                                <a:cubicBezTo>
                                  <a:pt x="59293" y="97928"/>
                                  <a:pt x="67405" y="104201"/>
                                  <a:pt x="67405" y="129924"/>
                                </a:cubicBezTo>
                                <a:lnTo>
                                  <a:pt x="67405" y="156507"/>
                                </a:lnTo>
                                <a:lnTo>
                                  <a:pt x="34673" y="156507"/>
                                </a:lnTo>
                                <a:lnTo>
                                  <a:pt x="34673" y="137702"/>
                                </a:lnTo>
                                <a:cubicBezTo>
                                  <a:pt x="34673" y="121279"/>
                                  <a:pt x="31440" y="115867"/>
                                  <a:pt x="21269" y="115867"/>
                                </a:cubicBezTo>
                                <a:lnTo>
                                  <a:pt x="0" y="115867"/>
                                </a:lnTo>
                                <a:lnTo>
                                  <a:pt x="0" y="76958"/>
                                </a:lnTo>
                                <a:lnTo>
                                  <a:pt x="23920" y="76958"/>
                                </a:lnTo>
                                <a:cubicBezTo>
                                  <a:pt x="32765" y="76958"/>
                                  <a:pt x="36005" y="71768"/>
                                  <a:pt x="36005" y="60533"/>
                                </a:cubicBezTo>
                                <a:lnTo>
                                  <a:pt x="36005" y="55343"/>
                                </a:lnTo>
                                <a:cubicBezTo>
                                  <a:pt x="36005" y="41508"/>
                                  <a:pt x="31289" y="38908"/>
                                  <a:pt x="20974" y="38908"/>
                                </a:cubicBezTo>
                                <a:lnTo>
                                  <a:pt x="0" y="38908"/>
                                </a:lnTo>
                                <a:lnTo>
                                  <a:pt x="0"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6" name="Shape 16"/>
                        <wps:cNvSpPr/>
                        <wps:spPr>
                          <a:xfrm>
                            <a:off x="618662" y="514511"/>
                            <a:ext cx="73249" cy="159965"/>
                          </a:xfrm>
                          <a:custGeom>
                            <a:avLst/>
                            <a:gdLst/>
                            <a:ahLst/>
                            <a:cxnLst/>
                            <a:rect l="0" t="0" r="0" b="0"/>
                            <a:pathLst>
                              <a:path w="73249" h="159965">
                                <a:moveTo>
                                  <a:pt x="47015" y="0"/>
                                </a:moveTo>
                                <a:lnTo>
                                  <a:pt x="73249" y="0"/>
                                </a:lnTo>
                                <a:lnTo>
                                  <a:pt x="73249" y="40206"/>
                                </a:lnTo>
                                <a:lnTo>
                                  <a:pt x="54091" y="40206"/>
                                </a:lnTo>
                                <a:cubicBezTo>
                                  <a:pt x="36848" y="40206"/>
                                  <a:pt x="33602" y="52089"/>
                                  <a:pt x="33602" y="71553"/>
                                </a:cubicBezTo>
                                <a:lnTo>
                                  <a:pt x="33602" y="88416"/>
                                </a:lnTo>
                                <a:cubicBezTo>
                                  <a:pt x="33602" y="111107"/>
                                  <a:pt x="36848" y="119756"/>
                                  <a:pt x="52320" y="119756"/>
                                </a:cubicBezTo>
                                <a:lnTo>
                                  <a:pt x="73249" y="119756"/>
                                </a:lnTo>
                                <a:lnTo>
                                  <a:pt x="73249" y="159965"/>
                                </a:lnTo>
                                <a:lnTo>
                                  <a:pt x="47015" y="159965"/>
                                </a:lnTo>
                                <a:cubicBezTo>
                                  <a:pt x="17535" y="159965"/>
                                  <a:pt x="0" y="149155"/>
                                  <a:pt x="0" y="103320"/>
                                </a:cubicBezTo>
                                <a:lnTo>
                                  <a:pt x="0" y="56636"/>
                                </a:lnTo>
                                <a:cubicBezTo>
                                  <a:pt x="0" y="10805"/>
                                  <a:pt x="17535" y="0"/>
                                  <a:pt x="47015" y="0"/>
                                </a:cubicBez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7" name="Shape 17"/>
                        <wps:cNvSpPr/>
                        <wps:spPr>
                          <a:xfrm>
                            <a:off x="691911" y="514511"/>
                            <a:ext cx="73250" cy="159965"/>
                          </a:xfrm>
                          <a:custGeom>
                            <a:avLst/>
                            <a:gdLst/>
                            <a:ahLst/>
                            <a:cxnLst/>
                            <a:rect l="0" t="0" r="0" b="0"/>
                            <a:pathLst>
                              <a:path w="73250" h="159965">
                                <a:moveTo>
                                  <a:pt x="0" y="0"/>
                                </a:moveTo>
                                <a:lnTo>
                                  <a:pt x="26236" y="0"/>
                                </a:lnTo>
                                <a:cubicBezTo>
                                  <a:pt x="55713" y="0"/>
                                  <a:pt x="73250" y="10805"/>
                                  <a:pt x="73250" y="56636"/>
                                </a:cubicBezTo>
                                <a:lnTo>
                                  <a:pt x="73250" y="103320"/>
                                </a:lnTo>
                                <a:cubicBezTo>
                                  <a:pt x="73250" y="149155"/>
                                  <a:pt x="55713" y="159965"/>
                                  <a:pt x="26236" y="159965"/>
                                </a:cubicBezTo>
                                <a:lnTo>
                                  <a:pt x="0" y="159965"/>
                                </a:lnTo>
                                <a:lnTo>
                                  <a:pt x="0" y="119756"/>
                                </a:lnTo>
                                <a:lnTo>
                                  <a:pt x="20932" y="119756"/>
                                </a:lnTo>
                                <a:cubicBezTo>
                                  <a:pt x="36407" y="119756"/>
                                  <a:pt x="39647" y="111107"/>
                                  <a:pt x="39647" y="88416"/>
                                </a:cubicBezTo>
                                <a:lnTo>
                                  <a:pt x="39647" y="71553"/>
                                </a:lnTo>
                                <a:cubicBezTo>
                                  <a:pt x="39647" y="52089"/>
                                  <a:pt x="36407" y="40206"/>
                                  <a:pt x="19160" y="40206"/>
                                </a:cubicBezTo>
                                <a:lnTo>
                                  <a:pt x="0" y="40206"/>
                                </a:lnTo>
                                <a:lnTo>
                                  <a:pt x="0"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8" name="Shape 18"/>
                        <wps:cNvSpPr/>
                        <wps:spPr>
                          <a:xfrm>
                            <a:off x="941390" y="516236"/>
                            <a:ext cx="134411" cy="156507"/>
                          </a:xfrm>
                          <a:custGeom>
                            <a:avLst/>
                            <a:gdLst/>
                            <a:ahLst/>
                            <a:cxnLst/>
                            <a:rect l="0" t="0" r="0" b="0"/>
                            <a:pathLst>
                              <a:path w="134411" h="156507">
                                <a:moveTo>
                                  <a:pt x="0" y="0"/>
                                </a:moveTo>
                                <a:lnTo>
                                  <a:pt x="32712" y="0"/>
                                </a:lnTo>
                                <a:lnTo>
                                  <a:pt x="32712" y="55777"/>
                                </a:lnTo>
                                <a:lnTo>
                                  <a:pt x="101693" y="55777"/>
                                </a:lnTo>
                                <a:lnTo>
                                  <a:pt x="101693" y="0"/>
                                </a:lnTo>
                                <a:lnTo>
                                  <a:pt x="134411" y="0"/>
                                </a:lnTo>
                                <a:lnTo>
                                  <a:pt x="134411" y="156507"/>
                                </a:lnTo>
                                <a:lnTo>
                                  <a:pt x="101693" y="156507"/>
                                </a:lnTo>
                                <a:lnTo>
                                  <a:pt x="101693" y="97276"/>
                                </a:lnTo>
                                <a:lnTo>
                                  <a:pt x="32712" y="97276"/>
                                </a:lnTo>
                                <a:lnTo>
                                  <a:pt x="32712" y="156507"/>
                                </a:lnTo>
                                <a:lnTo>
                                  <a:pt x="0" y="156507"/>
                                </a:lnTo>
                                <a:lnTo>
                                  <a:pt x="0"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9" name="Shape 19"/>
                        <wps:cNvSpPr/>
                        <wps:spPr>
                          <a:xfrm>
                            <a:off x="1156249" y="516236"/>
                            <a:ext cx="69441" cy="156507"/>
                          </a:xfrm>
                          <a:custGeom>
                            <a:avLst/>
                            <a:gdLst/>
                            <a:ahLst/>
                            <a:cxnLst/>
                            <a:rect l="0" t="0" r="0" b="0"/>
                            <a:pathLst>
                              <a:path w="69441" h="156507">
                                <a:moveTo>
                                  <a:pt x="0" y="0"/>
                                </a:moveTo>
                                <a:lnTo>
                                  <a:pt x="69441" y="0"/>
                                </a:lnTo>
                                <a:lnTo>
                                  <a:pt x="69441" y="38908"/>
                                </a:lnTo>
                                <a:lnTo>
                                  <a:pt x="32723" y="38908"/>
                                </a:lnTo>
                                <a:lnTo>
                                  <a:pt x="32723" y="78251"/>
                                </a:lnTo>
                                <a:lnTo>
                                  <a:pt x="69441" y="78251"/>
                                </a:lnTo>
                                <a:lnTo>
                                  <a:pt x="69441" y="117167"/>
                                </a:lnTo>
                                <a:lnTo>
                                  <a:pt x="32723" y="117167"/>
                                </a:lnTo>
                                <a:lnTo>
                                  <a:pt x="32723" y="156507"/>
                                </a:lnTo>
                                <a:lnTo>
                                  <a:pt x="0" y="156507"/>
                                </a:lnTo>
                                <a:lnTo>
                                  <a:pt x="0"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20" name="Shape 20"/>
                        <wps:cNvSpPr/>
                        <wps:spPr>
                          <a:xfrm>
                            <a:off x="1225689" y="516236"/>
                            <a:ext cx="70316" cy="117167"/>
                          </a:xfrm>
                          <a:custGeom>
                            <a:avLst/>
                            <a:gdLst/>
                            <a:ahLst/>
                            <a:cxnLst/>
                            <a:rect l="0" t="0" r="0" b="0"/>
                            <a:pathLst>
                              <a:path w="70316" h="117167">
                                <a:moveTo>
                                  <a:pt x="0" y="0"/>
                                </a:moveTo>
                                <a:lnTo>
                                  <a:pt x="31705" y="0"/>
                                </a:lnTo>
                                <a:cubicBezTo>
                                  <a:pt x="55024" y="0"/>
                                  <a:pt x="65084" y="12890"/>
                                  <a:pt x="68657" y="32285"/>
                                </a:cubicBezTo>
                                <a:lnTo>
                                  <a:pt x="70316" y="53592"/>
                                </a:lnTo>
                                <a:lnTo>
                                  <a:pt x="70316" y="67026"/>
                                </a:lnTo>
                                <a:lnTo>
                                  <a:pt x="63960" y="100845"/>
                                </a:lnTo>
                                <a:cubicBezTo>
                                  <a:pt x="59335" y="110465"/>
                                  <a:pt x="51817" y="117167"/>
                                  <a:pt x="40249" y="117167"/>
                                </a:cubicBezTo>
                                <a:lnTo>
                                  <a:pt x="0" y="117167"/>
                                </a:lnTo>
                                <a:lnTo>
                                  <a:pt x="0" y="78251"/>
                                </a:lnTo>
                                <a:lnTo>
                                  <a:pt x="26103" y="78251"/>
                                </a:lnTo>
                                <a:cubicBezTo>
                                  <a:pt x="33764" y="78251"/>
                                  <a:pt x="36718" y="70908"/>
                                  <a:pt x="36718" y="61606"/>
                                </a:cubicBezTo>
                                <a:lnTo>
                                  <a:pt x="36718" y="55557"/>
                                </a:lnTo>
                                <a:cubicBezTo>
                                  <a:pt x="36718" y="44967"/>
                                  <a:pt x="33176" y="38908"/>
                                  <a:pt x="23302" y="38908"/>
                                </a:cubicBezTo>
                                <a:lnTo>
                                  <a:pt x="0" y="38908"/>
                                </a:lnTo>
                                <a:lnTo>
                                  <a:pt x="0"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22" name="Shape 22"/>
                        <wps:cNvSpPr/>
                        <wps:spPr>
                          <a:xfrm>
                            <a:off x="782922" y="511713"/>
                            <a:ext cx="139129" cy="162932"/>
                          </a:xfrm>
                          <a:custGeom>
                            <a:avLst/>
                            <a:gdLst/>
                            <a:ahLst/>
                            <a:cxnLst/>
                            <a:rect l="0" t="0" r="0" b="0"/>
                            <a:pathLst>
                              <a:path w="139129" h="162932">
                                <a:moveTo>
                                  <a:pt x="47017" y="3032"/>
                                </a:moveTo>
                                <a:lnTo>
                                  <a:pt x="85484" y="3032"/>
                                </a:lnTo>
                                <a:cubicBezTo>
                                  <a:pt x="132059" y="3032"/>
                                  <a:pt x="137903" y="0"/>
                                  <a:pt x="137608" y="44321"/>
                                </a:cubicBezTo>
                                <a:lnTo>
                                  <a:pt x="53451" y="44176"/>
                                </a:lnTo>
                                <a:cubicBezTo>
                                  <a:pt x="36204" y="44176"/>
                                  <a:pt x="33603" y="55126"/>
                                  <a:pt x="33603" y="74584"/>
                                </a:cubicBezTo>
                                <a:lnTo>
                                  <a:pt x="33603" y="91439"/>
                                </a:lnTo>
                                <a:cubicBezTo>
                                  <a:pt x="33603" y="114141"/>
                                  <a:pt x="36850" y="122787"/>
                                  <a:pt x="52321" y="122787"/>
                                </a:cubicBezTo>
                                <a:lnTo>
                                  <a:pt x="139129" y="122720"/>
                                </a:lnTo>
                                <a:cubicBezTo>
                                  <a:pt x="139129" y="142496"/>
                                  <a:pt x="138938" y="155267"/>
                                  <a:pt x="124977" y="160416"/>
                                </a:cubicBezTo>
                                <a:lnTo>
                                  <a:pt x="106442" y="162932"/>
                                </a:lnTo>
                                <a:lnTo>
                                  <a:pt x="46437" y="162932"/>
                                </a:lnTo>
                                <a:lnTo>
                                  <a:pt x="27233" y="160597"/>
                                </a:lnTo>
                                <a:cubicBezTo>
                                  <a:pt x="9864" y="155408"/>
                                  <a:pt x="0" y="140733"/>
                                  <a:pt x="0" y="106356"/>
                                </a:cubicBezTo>
                                <a:lnTo>
                                  <a:pt x="0" y="59673"/>
                                </a:lnTo>
                                <a:cubicBezTo>
                                  <a:pt x="0" y="13838"/>
                                  <a:pt x="17536" y="3032"/>
                                  <a:pt x="47017" y="3032"/>
                                </a:cubicBez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23" name="Shape 23"/>
                        <wps:cNvSpPr/>
                        <wps:spPr>
                          <a:xfrm>
                            <a:off x="796253" y="23823"/>
                            <a:ext cx="7621" cy="20992"/>
                          </a:xfrm>
                          <a:custGeom>
                            <a:avLst/>
                            <a:gdLst/>
                            <a:ahLst/>
                            <a:cxnLst/>
                            <a:rect l="0" t="0" r="0" b="0"/>
                            <a:pathLst>
                              <a:path w="7621" h="20992">
                                <a:moveTo>
                                  <a:pt x="0" y="0"/>
                                </a:moveTo>
                                <a:lnTo>
                                  <a:pt x="7621" y="0"/>
                                </a:lnTo>
                                <a:lnTo>
                                  <a:pt x="7621" y="2786"/>
                                </a:lnTo>
                                <a:lnTo>
                                  <a:pt x="7498" y="2703"/>
                                </a:lnTo>
                                <a:lnTo>
                                  <a:pt x="3176" y="2703"/>
                                </a:lnTo>
                                <a:lnTo>
                                  <a:pt x="3176" y="9205"/>
                                </a:lnTo>
                                <a:lnTo>
                                  <a:pt x="6981" y="9205"/>
                                </a:lnTo>
                                <a:lnTo>
                                  <a:pt x="7621" y="8774"/>
                                </a:lnTo>
                                <a:lnTo>
                                  <a:pt x="7621" y="13196"/>
                                </a:lnTo>
                                <a:lnTo>
                                  <a:pt x="6826" y="11889"/>
                                </a:lnTo>
                                <a:lnTo>
                                  <a:pt x="3176" y="11889"/>
                                </a:lnTo>
                                <a:lnTo>
                                  <a:pt x="3176" y="20992"/>
                                </a:lnTo>
                                <a:lnTo>
                                  <a:pt x="0" y="20992"/>
                                </a:lnTo>
                                <a:lnTo>
                                  <a:pt x="0"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24" name="Shape 24"/>
                        <wps:cNvSpPr/>
                        <wps:spPr>
                          <a:xfrm>
                            <a:off x="784795" y="16135"/>
                            <a:ext cx="19079" cy="36378"/>
                          </a:xfrm>
                          <a:custGeom>
                            <a:avLst/>
                            <a:gdLst/>
                            <a:ahLst/>
                            <a:cxnLst/>
                            <a:rect l="0" t="0" r="0" b="0"/>
                            <a:pathLst>
                              <a:path w="19079" h="36378">
                                <a:moveTo>
                                  <a:pt x="18479" y="0"/>
                                </a:moveTo>
                                <a:lnTo>
                                  <a:pt x="19079" y="239"/>
                                </a:lnTo>
                                <a:lnTo>
                                  <a:pt x="19079" y="3274"/>
                                </a:lnTo>
                                <a:lnTo>
                                  <a:pt x="18479" y="3026"/>
                                </a:lnTo>
                                <a:cubicBezTo>
                                  <a:pt x="10156" y="3026"/>
                                  <a:pt x="3655" y="9531"/>
                                  <a:pt x="3655" y="18145"/>
                                </a:cubicBezTo>
                                <a:cubicBezTo>
                                  <a:pt x="3655" y="26891"/>
                                  <a:pt x="10156" y="33339"/>
                                  <a:pt x="18479" y="33339"/>
                                </a:cubicBezTo>
                                <a:lnTo>
                                  <a:pt x="19079" y="33091"/>
                                </a:lnTo>
                                <a:lnTo>
                                  <a:pt x="19079" y="36138"/>
                                </a:lnTo>
                                <a:lnTo>
                                  <a:pt x="18479" y="36378"/>
                                </a:lnTo>
                                <a:cubicBezTo>
                                  <a:pt x="8476" y="36378"/>
                                  <a:pt x="0" y="28680"/>
                                  <a:pt x="0" y="18145"/>
                                </a:cubicBezTo>
                                <a:cubicBezTo>
                                  <a:pt x="0" y="7688"/>
                                  <a:pt x="8476" y="0"/>
                                  <a:pt x="18479" y="0"/>
                                </a:cubicBez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25" name="Shape 25"/>
                        <wps:cNvSpPr/>
                        <wps:spPr>
                          <a:xfrm>
                            <a:off x="803874" y="23823"/>
                            <a:ext cx="8309" cy="20992"/>
                          </a:xfrm>
                          <a:custGeom>
                            <a:avLst/>
                            <a:gdLst/>
                            <a:ahLst/>
                            <a:cxnLst/>
                            <a:rect l="0" t="0" r="0" b="0"/>
                            <a:pathLst>
                              <a:path w="8309" h="20992">
                                <a:moveTo>
                                  <a:pt x="0" y="0"/>
                                </a:moveTo>
                                <a:lnTo>
                                  <a:pt x="358" y="0"/>
                                </a:lnTo>
                                <a:cubicBezTo>
                                  <a:pt x="5318" y="0"/>
                                  <a:pt x="7779" y="1843"/>
                                  <a:pt x="7779" y="5974"/>
                                </a:cubicBezTo>
                                <a:cubicBezTo>
                                  <a:pt x="7779" y="9731"/>
                                  <a:pt x="5414" y="11373"/>
                                  <a:pt x="2342" y="11753"/>
                                </a:cubicBezTo>
                                <a:lnTo>
                                  <a:pt x="8309" y="20992"/>
                                </a:lnTo>
                                <a:lnTo>
                                  <a:pt x="4742" y="20992"/>
                                </a:lnTo>
                                <a:lnTo>
                                  <a:pt x="0" y="13196"/>
                                </a:lnTo>
                                <a:lnTo>
                                  <a:pt x="0" y="8774"/>
                                </a:lnTo>
                                <a:lnTo>
                                  <a:pt x="4445" y="5776"/>
                                </a:lnTo>
                                <a:lnTo>
                                  <a:pt x="0" y="2786"/>
                                </a:lnTo>
                                <a:lnTo>
                                  <a:pt x="0"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26" name="Shape 26"/>
                        <wps:cNvSpPr/>
                        <wps:spPr>
                          <a:xfrm>
                            <a:off x="803874" y="16374"/>
                            <a:ext cx="17781" cy="35898"/>
                          </a:xfrm>
                          <a:custGeom>
                            <a:avLst/>
                            <a:gdLst/>
                            <a:ahLst/>
                            <a:cxnLst/>
                            <a:rect l="0" t="0" r="0" b="0"/>
                            <a:pathLst>
                              <a:path w="17781" h="35898">
                                <a:moveTo>
                                  <a:pt x="0" y="0"/>
                                </a:moveTo>
                                <a:lnTo>
                                  <a:pt x="12312" y="4912"/>
                                </a:lnTo>
                                <a:cubicBezTo>
                                  <a:pt x="15667" y="8141"/>
                                  <a:pt x="17781" y="12677"/>
                                  <a:pt x="17781" y="17905"/>
                                </a:cubicBezTo>
                                <a:cubicBezTo>
                                  <a:pt x="17781" y="23173"/>
                                  <a:pt x="15667" y="27731"/>
                                  <a:pt x="12312" y="30973"/>
                                </a:cubicBezTo>
                                <a:lnTo>
                                  <a:pt x="0" y="35898"/>
                                </a:lnTo>
                                <a:lnTo>
                                  <a:pt x="0" y="32852"/>
                                </a:lnTo>
                                <a:lnTo>
                                  <a:pt x="9849" y="28783"/>
                                </a:lnTo>
                                <a:cubicBezTo>
                                  <a:pt x="12500" y="26077"/>
                                  <a:pt x="14121" y="22279"/>
                                  <a:pt x="14121" y="17905"/>
                                </a:cubicBezTo>
                                <a:cubicBezTo>
                                  <a:pt x="14121" y="13599"/>
                                  <a:pt x="12500" y="9819"/>
                                  <a:pt x="9849" y="7116"/>
                                </a:cubicBezTo>
                                <a:lnTo>
                                  <a:pt x="0" y="3035"/>
                                </a:lnTo>
                                <a:lnTo>
                                  <a:pt x="0"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27" name="Rectangle 27"/>
                        <wps:cNvSpPr/>
                        <wps:spPr>
                          <a:xfrm>
                            <a:off x="4821021" y="403817"/>
                            <a:ext cx="1054809" cy="381037"/>
                          </a:xfrm>
                          <a:prstGeom prst="rect">
                            <a:avLst/>
                          </a:prstGeom>
                          <a:ln>
                            <a:noFill/>
                          </a:ln>
                        </wps:spPr>
                        <wps:txbx>
                          <w:txbxContent>
                            <w:p w14:paraId="62CF46F4" w14:textId="77777777" w:rsidR="000825E9" w:rsidRDefault="00000000">
                              <w:pPr>
                                <w:spacing w:after="160" w:line="259" w:lineRule="auto"/>
                                <w:ind w:left="0" w:firstLine="0"/>
                              </w:pPr>
                              <w:r>
                                <w:rPr>
                                  <w:b/>
                                  <w:sz w:val="48"/>
                                </w:rPr>
                                <w:t xml:space="preserve"> MiWi</w:t>
                              </w:r>
                            </w:p>
                          </w:txbxContent>
                        </wps:txbx>
                        <wps:bodyPr horzOverflow="overflow" vert="horz" lIns="0" tIns="0" rIns="0" bIns="0" rtlCol="0">
                          <a:noAutofit/>
                        </wps:bodyPr>
                      </wps:wsp>
                      <wps:wsp>
                        <wps:cNvPr id="28" name="Rectangle 28"/>
                        <wps:cNvSpPr/>
                        <wps:spPr>
                          <a:xfrm>
                            <a:off x="5614111" y="390001"/>
                            <a:ext cx="337820" cy="317531"/>
                          </a:xfrm>
                          <a:prstGeom prst="rect">
                            <a:avLst/>
                          </a:prstGeom>
                          <a:ln>
                            <a:noFill/>
                          </a:ln>
                        </wps:spPr>
                        <wps:txbx>
                          <w:txbxContent>
                            <w:p w14:paraId="29209981" w14:textId="77777777" w:rsidR="000825E9" w:rsidRDefault="00000000">
                              <w:pPr>
                                <w:spacing w:after="160" w:line="259" w:lineRule="auto"/>
                                <w:ind w:left="0" w:firstLine="0"/>
                              </w:pPr>
                              <w:r>
                                <w:rPr>
                                  <w:b/>
                                  <w:sz w:val="40"/>
                                </w:rPr>
                                <w:t>™</w:t>
                              </w:r>
                            </w:p>
                          </w:txbxContent>
                        </wps:txbx>
                        <wps:bodyPr horzOverflow="overflow" vert="horz" lIns="0" tIns="0" rIns="0" bIns="0" rtlCol="0">
                          <a:noAutofit/>
                        </wps:bodyPr>
                      </wps:wsp>
                      <wps:wsp>
                        <wps:cNvPr id="30" name="Shape 30"/>
                        <wps:cNvSpPr/>
                        <wps:spPr>
                          <a:xfrm>
                            <a:off x="0" y="752786"/>
                            <a:ext cx="5936400" cy="0"/>
                          </a:xfrm>
                          <a:custGeom>
                            <a:avLst/>
                            <a:gdLst/>
                            <a:ahLst/>
                            <a:cxnLst/>
                            <a:rect l="0" t="0" r="0" b="0"/>
                            <a:pathLst>
                              <a:path w="5936400">
                                <a:moveTo>
                                  <a:pt x="0" y="0"/>
                                </a:moveTo>
                                <a:lnTo>
                                  <a:pt x="59364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s:wsp>
                        <wps:cNvPr id="32" name="Shape 32"/>
                        <wps:cNvSpPr/>
                        <wps:spPr>
                          <a:xfrm>
                            <a:off x="0" y="806761"/>
                            <a:ext cx="5936400" cy="0"/>
                          </a:xfrm>
                          <a:custGeom>
                            <a:avLst/>
                            <a:gdLst/>
                            <a:ahLst/>
                            <a:cxnLst/>
                            <a:rect l="0" t="0" r="0" b="0"/>
                            <a:pathLst>
                              <a:path w="5936400">
                                <a:moveTo>
                                  <a:pt x="0" y="0"/>
                                </a:moveTo>
                                <a:lnTo>
                                  <a:pt x="59364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33" name="Rectangle 33"/>
                        <wps:cNvSpPr/>
                        <wps:spPr>
                          <a:xfrm>
                            <a:off x="1694294" y="898722"/>
                            <a:ext cx="725181" cy="261963"/>
                          </a:xfrm>
                          <a:prstGeom prst="rect">
                            <a:avLst/>
                          </a:prstGeom>
                          <a:ln>
                            <a:noFill/>
                          </a:ln>
                        </wps:spPr>
                        <wps:txbx>
                          <w:txbxContent>
                            <w:p w14:paraId="3CE97CB4" w14:textId="77777777" w:rsidR="000825E9" w:rsidRDefault="00000000">
                              <w:pPr>
                                <w:spacing w:after="160" w:line="259" w:lineRule="auto"/>
                                <w:ind w:left="0" w:firstLine="0"/>
                              </w:pPr>
                              <w:r>
                                <w:rPr>
                                  <w:b/>
                                  <w:sz w:val="33"/>
                                </w:rPr>
                                <w:t xml:space="preserve"> MiWi</w:t>
                              </w:r>
                            </w:p>
                          </w:txbxContent>
                        </wps:txbx>
                        <wps:bodyPr horzOverflow="overflow" vert="horz" lIns="0" tIns="0" rIns="0" bIns="0" rtlCol="0">
                          <a:noAutofit/>
                        </wps:bodyPr>
                      </wps:wsp>
                      <wps:wsp>
                        <wps:cNvPr id="34" name="Rectangle 34"/>
                        <wps:cNvSpPr/>
                        <wps:spPr>
                          <a:xfrm>
                            <a:off x="2239368" y="880968"/>
                            <a:ext cx="232251" cy="218303"/>
                          </a:xfrm>
                          <a:prstGeom prst="rect">
                            <a:avLst/>
                          </a:prstGeom>
                          <a:ln>
                            <a:noFill/>
                          </a:ln>
                        </wps:spPr>
                        <wps:txbx>
                          <w:txbxContent>
                            <w:p w14:paraId="1A6A2459" w14:textId="77777777" w:rsidR="000825E9" w:rsidRDefault="00000000">
                              <w:pPr>
                                <w:spacing w:after="160" w:line="259" w:lineRule="auto"/>
                                <w:ind w:left="0" w:firstLine="0"/>
                              </w:pPr>
                              <w:r>
                                <w:rPr>
                                  <w:b/>
                                  <w:sz w:val="28"/>
                                </w:rPr>
                                <w:t>™</w:t>
                              </w:r>
                            </w:p>
                          </w:txbxContent>
                        </wps:txbx>
                        <wps:bodyPr horzOverflow="overflow" vert="horz" lIns="0" tIns="0" rIns="0" bIns="0" rtlCol="0">
                          <a:noAutofit/>
                        </wps:bodyPr>
                      </wps:wsp>
                      <wps:wsp>
                        <wps:cNvPr id="35" name="Rectangle 35"/>
                        <wps:cNvSpPr/>
                        <wps:spPr>
                          <a:xfrm>
                            <a:off x="2413993" y="898722"/>
                            <a:ext cx="2431671" cy="261963"/>
                          </a:xfrm>
                          <a:prstGeom prst="rect">
                            <a:avLst/>
                          </a:prstGeom>
                          <a:ln>
                            <a:noFill/>
                          </a:ln>
                        </wps:spPr>
                        <wps:txbx>
                          <w:txbxContent>
                            <w:p w14:paraId="4A007BEB" w14:textId="77777777" w:rsidR="000825E9" w:rsidRDefault="00000000">
                              <w:pPr>
                                <w:spacing w:after="160" w:line="259" w:lineRule="auto"/>
                                <w:ind w:left="0" w:firstLine="0"/>
                              </w:pPr>
                              <w:r>
                                <w:rPr>
                                  <w:b/>
                                  <w:sz w:val="33"/>
                                </w:rPr>
                                <w:t xml:space="preserve"> Quick Start Guide</w:t>
                              </w:r>
                            </w:p>
                          </w:txbxContent>
                        </wps:txbx>
                        <wps:bodyPr horzOverflow="overflow" vert="horz" lIns="0" tIns="0" rIns="0" bIns="0" rtlCol="0">
                          <a:noAutofit/>
                        </wps:bodyPr>
                      </wps:wsp>
                    </wpg:wgp>
                  </a:graphicData>
                </a:graphic>
              </wp:inline>
            </w:drawing>
          </mc:Choice>
          <mc:Fallback xmlns:a="http://schemas.openxmlformats.org/drawingml/2006/main">
            <w:pict>
              <v:group id="Group 35333" style="width:467.433pt;height:86.2745pt;mso-position-horizontal-relative:char;mso-position-vertical-relative:line" coordsize="59364,10956">
                <v:shape id="Shape 8" style="position:absolute;width:1993;height:4422;left:4104;top:32;" coordsize="199351,442264" path="m199351,0l199351,128826l197720,126255c191530,116515,185690,107339,180427,99089c177505,94505,171653,87373,164096,84854c156539,82334,147276,84426,137532,98288c119814,123477,97171,155246,97171,155246l199351,315872l199351,442264l183644,440474c136195,430265,94708,406689,62919,373382c62919,373382,124288,288613,124933,287622c135353,271868,121616,256294,121616,256294l75908,184750l8397,279400c2809,259612,0,238784,370,217295c2271,108731,84916,19566,193040,494l199351,0x">
                  <v:stroke weight="0pt" endcap="flat" joinstyle="miter" miterlimit="10" on="false" color="#000000" opacity="0"/>
                  <v:fill on="true" color="#ed1b2d"/>
                </v:shape>
                <v:shape id="Shape 9" style="position:absolute;width:2759;height:4504;left:6097;top:0;" coordsize="275982,450491" path="m41427,0c77654,633,105802,7763,136246,22127l275982,242376c275118,269186,270975,274824,262874,293440l262836,294168c262836,294168,183833,168969,141735,102961c135870,93791,118327,74439,98820,102165c81115,127349,58461,159132,58461,159132l202059,385789c158453,426427,99561,450491,33591,449333l0,445504l0,319113l19451,349690c19451,349690,36657,386371,60038,354595c63954,349275,102180,293537,102180,293537c102180,293537,57743,223111,17762,160052l0,132066l0,3241l41427,0x">
                  <v:stroke weight="0pt" endcap="flat" joinstyle="miter" miterlimit="10" on="false" color="#000000" opacity="0"/>
                  <v:fill on="true" color="#ed1b2d"/>
                </v:shape>
                <v:shape id="Shape 10" style="position:absolute;width:2270;height:2069;left:0;top:4658;" coordsize="227077,206945" path="m40722,0c58192,0,65186,10216,68668,20434l113381,132808l113811,132808l158517,20434c162453,10216,169223,0,186470,0c197863,0,206243,11634,207531,24237l227077,206921l188637,206945l178157,75662l177724,75662l137240,180489c133495,190251,125204,198256,113592,198256c101989,198256,92797,188600,89945,180489l50359,76971l49930,76971l38548,206945l0,206921l0,206259l19654,21852c20951,11634,29329,0,40722,0x">
                  <v:stroke weight="0pt" endcap="flat" joinstyle="miter" miterlimit="10" on="false" color="#000000" opacity="0"/>
                  <v:fill on="true" color="#231f20"/>
                </v:shape>
                <v:shape id="Shape 45975" style="position:absolute;width:359;height:1565;left:2475;top:5162;" coordsize="35999,156507" path="m0,0l35999,0l35999,156507l0,156507l0,0">
                  <v:stroke weight="0pt" endcap="flat" joinstyle="miter" miterlimit="10" on="false" color="#000000" opacity="0"/>
                  <v:fill on="true" color="#231f20"/>
                </v:shape>
                <v:shape id="Shape 45976" style="position:absolute;width:359;height:1565;left:10989;top:5162;" coordsize="35995,156507" path="m0,0l35995,0l35995,156507l0,156507l0,0">
                  <v:stroke weight="0pt" endcap="flat" joinstyle="miter" miterlimit="10" on="false" color="#000000" opacity="0"/>
                  <v:fill on="true" color="#231f20"/>
                </v:shape>
                <v:shape id="Shape 13" style="position:absolute;width:1391;height:1629;left:3035;top:5114;" coordsize="139127,162997" path="m47013,3032l85482,3032c132051,3032,138103,0,137803,44321l53448,44176c36201,44176,33602,55121,33602,74585l33602,91448c33602,114139,36843,122788,52324,122788l139127,122720c139127,149091,138784,162996,105919,162996l47013,162996c17541,162997,0,152187,0,106352l0,59668c0,13836,17541,3032,47013,3032x">
                  <v:stroke weight="0pt" endcap="flat" joinstyle="miter" miterlimit="10" on="false" color="#000000" opacity="0"/>
                  <v:fill on="true" color="#231f20"/>
                </v:shape>
                <v:shape id="Shape 14" style="position:absolute;width:687;height:1565;left:4623;top:5162;" coordsize="68729,156507" path="m0,0l68729,0l68729,38908l32724,38908l32724,76958l68729,76958l68729,115867l32724,115867l32724,156507l0,156507l0,0x">
                  <v:stroke weight="0pt" endcap="flat" joinstyle="miter" miterlimit="10" on="false" color="#000000" opacity="0"/>
                  <v:fill on="true" color="#231f20"/>
                </v:shape>
                <v:shape id="Shape 15" style="position:absolute;width:678;height:1565;left:5310;top:5162;" coordsize="67839,156507" path="m0,0l35861,0c61063,0,67839,18376,67839,46480l67839,56423c67839,77386,64605,89711,49567,94901l49567,95328c59293,97928,67405,104201,67405,129924l67405,156507l34673,156507l34673,137702c34673,121279,31440,115867,21269,115867l0,115867l0,76958l23920,76958c32765,76958,36005,71768,36005,60533l36005,55343c36005,41508,31289,38908,20974,38908l0,38908l0,0x">
                  <v:stroke weight="0pt" endcap="flat" joinstyle="miter" miterlimit="10" on="false" color="#000000" opacity="0"/>
                  <v:fill on="true" color="#231f20"/>
                </v:shape>
                <v:shape id="Shape 16" style="position:absolute;width:732;height:1599;left:6186;top:5145;" coordsize="73249,159965" path="m47015,0l73249,0l73249,40206l54091,40206c36848,40206,33602,52089,33602,71553l33602,88416c33602,111107,36848,119756,52320,119756l73249,119756l73249,159965l47015,159965c17535,159965,0,149155,0,103320l0,56636c0,10805,17535,0,47015,0x">
                  <v:stroke weight="0pt" endcap="flat" joinstyle="miter" miterlimit="10" on="false" color="#000000" opacity="0"/>
                  <v:fill on="true" color="#231f20"/>
                </v:shape>
                <v:shape id="Shape 17" style="position:absolute;width:732;height:1599;left:6919;top:5145;" coordsize="73250,159965" path="m0,0l26236,0c55713,0,73250,10805,73250,56636l73250,103320c73250,149155,55713,159965,26236,159965l0,159965l0,119756l20932,119756c36407,119756,39647,111107,39647,88416l39647,71553c39647,52089,36407,40206,19160,40206l0,40206l0,0x">
                  <v:stroke weight="0pt" endcap="flat" joinstyle="miter" miterlimit="10" on="false" color="#000000" opacity="0"/>
                  <v:fill on="true" color="#231f20"/>
                </v:shape>
                <v:shape id="Shape 18" style="position:absolute;width:1344;height:1565;left:9413;top:5162;" coordsize="134411,156507" path="m0,0l32712,0l32712,55777l101693,55777l101693,0l134411,0l134411,156507l101693,156507l101693,97276l32712,97276l32712,156507l0,156507l0,0x">
                  <v:stroke weight="0pt" endcap="flat" joinstyle="miter" miterlimit="10" on="false" color="#000000" opacity="0"/>
                  <v:fill on="true" color="#231f20"/>
                </v:shape>
                <v:shape id="Shape 19" style="position:absolute;width:694;height:1565;left:11562;top:5162;" coordsize="69441,156507" path="m0,0l69441,0l69441,38908l32723,38908l32723,78251l69441,78251l69441,117167l32723,117167l32723,156507l0,156507l0,0x">
                  <v:stroke weight="0pt" endcap="flat" joinstyle="miter" miterlimit="10" on="false" color="#000000" opacity="0"/>
                  <v:fill on="true" color="#231f20"/>
                </v:shape>
                <v:shape id="Shape 20" style="position:absolute;width:703;height:1171;left:12256;top:5162;" coordsize="70316,117167" path="m0,0l31705,0c55024,0,65084,12890,68657,32285l70316,53592l70316,67026l63960,100845c59335,110465,51817,117167,40249,117167l0,117167l0,78251l26103,78251c33764,78251,36718,70908,36718,61606l36718,55557c36718,44967,33176,38908,23302,38908l0,38908l0,0x">
                  <v:stroke weight="0pt" endcap="flat" joinstyle="miter" miterlimit="10" on="false" color="#000000" opacity="0"/>
                  <v:fill on="true" color="#231f20"/>
                </v:shape>
                <v:shape id="Shape 22" style="position:absolute;width:1391;height:1629;left:7829;top:5117;" coordsize="139129,162932" path="m47017,3032l85484,3032c132059,3032,137903,0,137608,44321l53451,44176c36204,44176,33603,55126,33603,74584l33603,91439c33603,114141,36850,122787,52321,122787l139129,122720c139129,142496,138938,155267,124977,160416l106442,162932l46437,162932l27233,160597c9864,155408,0,140733,0,106356l0,59673c0,13838,17536,3032,47017,3032x">
                  <v:stroke weight="0pt" endcap="flat" joinstyle="miter" miterlimit="10" on="false" color="#000000" opacity="0"/>
                  <v:fill on="true" color="#231f20"/>
                </v:shape>
                <v:shape id="Shape 23" style="position:absolute;width:76;height:209;left:7962;top:238;" coordsize="7621,20992" path="m0,0l7621,0l7621,2786l7498,2703l3176,2703l3176,9205l6981,9205l7621,8774l7621,13196l6826,11889l3176,11889l3176,20992l0,20992l0,0x">
                  <v:stroke weight="0pt" endcap="flat" joinstyle="miter" miterlimit="10" on="false" color="#000000" opacity="0"/>
                  <v:fill on="true" color="#231f20"/>
                </v:shape>
                <v:shape id="Shape 24" style="position:absolute;width:190;height:363;left:7847;top:161;" coordsize="19079,36378" path="m18479,0l19079,239l19079,3274l18479,3026c10156,3026,3655,9531,3655,18145c3655,26891,10156,33339,18479,33339l19079,33091l19079,36138l18479,36378c8476,36378,0,28680,0,18145c0,7688,8476,0,18479,0x">
                  <v:stroke weight="0pt" endcap="flat" joinstyle="miter" miterlimit="10" on="false" color="#000000" opacity="0"/>
                  <v:fill on="true" color="#231f20"/>
                </v:shape>
                <v:shape id="Shape 25" style="position:absolute;width:83;height:209;left:8038;top:238;" coordsize="8309,20992" path="m0,0l358,0c5318,0,7779,1843,7779,5974c7779,9731,5414,11373,2342,11753l8309,20992l4742,20992l0,13196l0,8774l4445,5776l0,2786l0,0x">
                  <v:stroke weight="0pt" endcap="flat" joinstyle="miter" miterlimit="10" on="false" color="#000000" opacity="0"/>
                  <v:fill on="true" color="#231f20"/>
                </v:shape>
                <v:shape id="Shape 26" style="position:absolute;width:177;height:358;left:8038;top:163;" coordsize="17781,35898" path="m0,0l12312,4912c15667,8141,17781,12677,17781,17905c17781,23173,15667,27731,12312,30973l0,35898l0,32852l9849,28783c12500,26077,14121,22279,14121,17905c14121,13599,12500,9819,9849,7116l0,3035l0,0x">
                  <v:stroke weight="0pt" endcap="flat" joinstyle="miter" miterlimit="10" on="false" color="#000000" opacity="0"/>
                  <v:fill on="true" color="#231f20"/>
                </v:shape>
                <v:rect id="Rectangle 27" style="position:absolute;width:10548;height:3810;left:48210;top:4038;" filled="f" stroked="f">
                  <v:textbox inset="0,0,0,0">
                    <w:txbxContent>
                      <w:p>
                        <w:pPr>
                          <w:spacing w:before="0" w:after="160" w:line="259" w:lineRule="auto"/>
                          <w:ind w:left="0" w:firstLine="0"/>
                        </w:pPr>
                        <w:r>
                          <w:rPr>
                            <w:rFonts w:cs="Arial" w:hAnsi="Arial" w:eastAsia="Arial" w:ascii="Arial"/>
                            <w:b w:val="1"/>
                            <w:sz w:val="48"/>
                          </w:rPr>
                          <w:t xml:space="preserve"> MiWi</w:t>
                        </w:r>
                      </w:p>
                    </w:txbxContent>
                  </v:textbox>
                </v:rect>
                <v:rect id="Rectangle 28" style="position:absolute;width:3378;height:3175;left:56141;top:3900;" filled="f" stroked="f">
                  <v:textbox inset="0,0,0,0">
                    <w:txbxContent>
                      <w:p>
                        <w:pPr>
                          <w:spacing w:before="0" w:after="160" w:line="259" w:lineRule="auto"/>
                          <w:ind w:left="0" w:firstLine="0"/>
                        </w:pPr>
                        <w:r>
                          <w:rPr>
                            <w:rFonts w:cs="Arial" w:hAnsi="Arial" w:eastAsia="Arial" w:ascii="Arial"/>
                            <w:b w:val="1"/>
                            <w:sz w:val="40"/>
                          </w:rPr>
                          <w:t xml:space="preserve">™</w:t>
                        </w:r>
                      </w:p>
                    </w:txbxContent>
                  </v:textbox>
                </v:rect>
                <v:shape id="Shape 30" style="position:absolute;width:59364;height:0;left:0;top:7527;" coordsize="5936400,0" path="m0,0l5936400,0">
                  <v:stroke weight="2.5pt" endcap="round" joinstyle="miter" miterlimit="10" on="true" color="#000000"/>
                  <v:fill on="false" color="#000000" opacity="0"/>
                </v:shape>
                <v:shape id="Shape 32" style="position:absolute;width:59364;height:0;left:0;top:8067;" coordsize="5936400,0" path="m0,0l5936400,0">
                  <v:stroke weight="1pt" endcap="round" joinstyle="miter" miterlimit="10" on="true" color="#000000"/>
                  <v:fill on="false" color="#000000" opacity="0"/>
                </v:shape>
                <v:rect id="Rectangle 33" style="position:absolute;width:7251;height:2619;left:16942;top:8987;" filled="f" stroked="f">
                  <v:textbox inset="0,0,0,0">
                    <w:txbxContent>
                      <w:p>
                        <w:pPr>
                          <w:spacing w:before="0" w:after="160" w:line="259" w:lineRule="auto"/>
                          <w:ind w:left="0" w:firstLine="0"/>
                        </w:pPr>
                        <w:r>
                          <w:rPr>
                            <w:rFonts w:cs="Arial" w:hAnsi="Arial" w:eastAsia="Arial" w:ascii="Arial"/>
                            <w:b w:val="1"/>
                            <w:sz w:val="33"/>
                          </w:rPr>
                          <w:t xml:space="preserve"> MiWi</w:t>
                        </w:r>
                      </w:p>
                    </w:txbxContent>
                  </v:textbox>
                </v:rect>
                <v:rect id="Rectangle 34" style="position:absolute;width:2322;height:2183;left:22393;top:8809;" filled="f" stroked="f">
                  <v:textbox inset="0,0,0,0">
                    <w:txbxContent>
                      <w:p>
                        <w:pPr>
                          <w:spacing w:before="0" w:after="160" w:line="259" w:lineRule="auto"/>
                          <w:ind w:left="0" w:firstLine="0"/>
                        </w:pPr>
                        <w:r>
                          <w:rPr>
                            <w:rFonts w:cs="Arial" w:hAnsi="Arial" w:eastAsia="Arial" w:ascii="Arial"/>
                            <w:b w:val="1"/>
                            <w:sz w:val="28"/>
                          </w:rPr>
                          <w:t xml:space="preserve">™</w:t>
                        </w:r>
                      </w:p>
                    </w:txbxContent>
                  </v:textbox>
                </v:rect>
                <v:rect id="Rectangle 35" style="position:absolute;width:24316;height:2619;left:24139;top:8987;" filled="f" stroked="f">
                  <v:textbox inset="0,0,0,0">
                    <w:txbxContent>
                      <w:p>
                        <w:pPr>
                          <w:spacing w:before="0" w:after="160" w:line="259" w:lineRule="auto"/>
                          <w:ind w:left="0" w:firstLine="0"/>
                        </w:pPr>
                        <w:r>
                          <w:rPr>
                            <w:rFonts w:cs="Arial" w:hAnsi="Arial" w:eastAsia="Arial" w:ascii="Arial"/>
                            <w:b w:val="1"/>
                            <w:sz w:val="33"/>
                          </w:rPr>
                          <w:t xml:space="preserve"> Quick Start Guide</w:t>
                        </w:r>
                      </w:p>
                    </w:txbxContent>
                  </v:textbox>
                </v:rect>
              </v:group>
            </w:pict>
          </mc:Fallback>
        </mc:AlternateContent>
      </w:r>
    </w:p>
    <w:p w14:paraId="2DA3F0EB" w14:textId="77777777" w:rsidR="000825E9" w:rsidRDefault="00000000">
      <w:pPr>
        <w:spacing w:after="392" w:line="259" w:lineRule="auto"/>
        <w:ind w:left="57" w:firstLine="0"/>
      </w:pPr>
      <w:r>
        <w:rPr>
          <w:rFonts w:ascii="Calibri" w:eastAsia="Calibri" w:hAnsi="Calibri" w:cs="Calibri"/>
          <w:noProof/>
          <w:sz w:val="22"/>
        </w:rPr>
        <mc:AlternateContent>
          <mc:Choice Requires="wpg">
            <w:drawing>
              <wp:inline distT="0" distB="0" distL="0" distR="0" wp14:anchorId="18F1EA17" wp14:editId="13AE261C">
                <wp:extent cx="5936400" cy="53975"/>
                <wp:effectExtent l="0" t="0" r="0" b="0"/>
                <wp:docPr id="35334" name="Group 35334"/>
                <wp:cNvGraphicFramePr/>
                <a:graphic xmlns:a="http://schemas.openxmlformats.org/drawingml/2006/main">
                  <a:graphicData uri="http://schemas.microsoft.com/office/word/2010/wordprocessingGroup">
                    <wpg:wgp>
                      <wpg:cNvGrpSpPr/>
                      <wpg:grpSpPr>
                        <a:xfrm>
                          <a:off x="0" y="0"/>
                          <a:ext cx="5936400" cy="53975"/>
                          <a:chOff x="0" y="0"/>
                          <a:chExt cx="5936400" cy="53975"/>
                        </a:xfrm>
                      </wpg:grpSpPr>
                      <wps:wsp>
                        <wps:cNvPr id="37" name="Shape 37"/>
                        <wps:cNvSpPr/>
                        <wps:spPr>
                          <a:xfrm>
                            <a:off x="0" y="0"/>
                            <a:ext cx="5936400" cy="0"/>
                          </a:xfrm>
                          <a:custGeom>
                            <a:avLst/>
                            <a:gdLst/>
                            <a:ahLst/>
                            <a:cxnLst/>
                            <a:rect l="0" t="0" r="0" b="0"/>
                            <a:pathLst>
                              <a:path w="5936400">
                                <a:moveTo>
                                  <a:pt x="0" y="0"/>
                                </a:moveTo>
                                <a:lnTo>
                                  <a:pt x="59364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39" name="Shape 39"/>
                        <wps:cNvSpPr/>
                        <wps:spPr>
                          <a:xfrm>
                            <a:off x="0" y="53975"/>
                            <a:ext cx="5936400" cy="0"/>
                          </a:xfrm>
                          <a:custGeom>
                            <a:avLst/>
                            <a:gdLst/>
                            <a:ahLst/>
                            <a:cxnLst/>
                            <a:rect l="0" t="0" r="0" b="0"/>
                            <a:pathLst>
                              <a:path w="5936400">
                                <a:moveTo>
                                  <a:pt x="0" y="0"/>
                                </a:moveTo>
                                <a:lnTo>
                                  <a:pt x="59364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5334" style="width:467.433pt;height:4.25pt;mso-position-horizontal-relative:char;mso-position-vertical-relative:line" coordsize="59364,539">
                <v:shape id="Shape 37" style="position:absolute;width:59364;height:0;left:0;top:0;" coordsize="5936400,0" path="m0,0l5936400,0">
                  <v:stroke weight="1pt" endcap="round" joinstyle="miter" miterlimit="10" on="true" color="#000000"/>
                  <v:fill on="false" color="#000000" opacity="0"/>
                </v:shape>
                <v:shape id="Shape 39" style="position:absolute;width:59364;height:0;left:0;top:539;" coordsize="5936400,0" path="m0,0l5936400,0">
                  <v:stroke weight="2.5pt" endcap="round" joinstyle="miter" miterlimit="10" on="true" color="#000000"/>
                  <v:fill on="false" color="#000000" opacity="0"/>
                </v:shape>
              </v:group>
            </w:pict>
          </mc:Fallback>
        </mc:AlternateContent>
      </w:r>
    </w:p>
    <w:p w14:paraId="055E3C7E" w14:textId="77777777" w:rsidR="000825E9" w:rsidRDefault="00000000">
      <w:pPr>
        <w:pStyle w:val="Heading1"/>
        <w:ind w:left="-5"/>
      </w:pPr>
      <w:r>
        <w:t>Introduction</w:t>
      </w:r>
    </w:p>
    <w:p w14:paraId="0B436E71" w14:textId="77777777" w:rsidR="000825E9" w:rsidRDefault="00000000">
      <w:pPr>
        <w:spacing w:after="172" w:line="259" w:lineRule="auto"/>
        <w:ind w:left="57" w:firstLine="0"/>
      </w:pPr>
      <w:r>
        <w:rPr>
          <w:rFonts w:ascii="Calibri" w:eastAsia="Calibri" w:hAnsi="Calibri" w:cs="Calibri"/>
          <w:noProof/>
          <w:sz w:val="22"/>
        </w:rPr>
        <mc:AlternateContent>
          <mc:Choice Requires="wpg">
            <w:drawing>
              <wp:inline distT="0" distB="0" distL="0" distR="0" wp14:anchorId="1AF8CB07" wp14:editId="559190A0">
                <wp:extent cx="5936400" cy="12700"/>
                <wp:effectExtent l="0" t="0" r="0" b="0"/>
                <wp:docPr id="35335" name="Group 35335"/>
                <wp:cNvGraphicFramePr/>
                <a:graphic xmlns:a="http://schemas.openxmlformats.org/drawingml/2006/main">
                  <a:graphicData uri="http://schemas.microsoft.com/office/word/2010/wordprocessingGroup">
                    <wpg:wgp>
                      <wpg:cNvGrpSpPr/>
                      <wpg:grpSpPr>
                        <a:xfrm>
                          <a:off x="0" y="0"/>
                          <a:ext cx="5936400" cy="12700"/>
                          <a:chOff x="0" y="0"/>
                          <a:chExt cx="5936400" cy="12700"/>
                        </a:xfrm>
                      </wpg:grpSpPr>
                      <wps:wsp>
                        <wps:cNvPr id="42" name="Shape 42"/>
                        <wps:cNvSpPr/>
                        <wps:spPr>
                          <a:xfrm>
                            <a:off x="0" y="0"/>
                            <a:ext cx="5936400" cy="0"/>
                          </a:xfrm>
                          <a:custGeom>
                            <a:avLst/>
                            <a:gdLst/>
                            <a:ahLst/>
                            <a:cxnLst/>
                            <a:rect l="0" t="0" r="0" b="0"/>
                            <a:pathLst>
                              <a:path w="5936400">
                                <a:moveTo>
                                  <a:pt x="5936400" y="0"/>
                                </a:moveTo>
                                <a:lnTo>
                                  <a:pt x="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5335" style="width:467.433pt;height:1pt;mso-position-horizontal-relative:char;mso-position-vertical-relative:line" coordsize="59364,127">
                <v:shape id="Shape 42" style="position:absolute;width:59364;height:0;left:0;top:0;" coordsize="5936400,0" path="m5936400,0l0,0">
                  <v:stroke weight="1pt" endcap="round" joinstyle="miter" miterlimit="10" on="true" color="#000000"/>
                  <v:fill on="false" color="#000000" opacity="0"/>
                </v:shape>
              </v:group>
            </w:pict>
          </mc:Fallback>
        </mc:AlternateContent>
      </w:r>
    </w:p>
    <w:p w14:paraId="34F08F29" w14:textId="77777777" w:rsidR="000825E9" w:rsidRDefault="00000000">
      <w:pPr>
        <w:spacing w:after="9382"/>
        <w:ind w:right="14"/>
      </w:pPr>
      <w:r>
        <w:t>This document describes prototyping, implementing, testing, and deploying wireless sensor networks using MiWi Protocol based on the Microchip software platform. This document also details how to get started with the MiWi by installing the development environment, setting up hardware, and programming devices with the reference applications.</w:t>
      </w:r>
    </w:p>
    <w:p w14:paraId="0BB0F4E2" w14:textId="77777777" w:rsidR="000825E9" w:rsidRDefault="00000000">
      <w:pPr>
        <w:spacing w:after="198" w:line="259" w:lineRule="auto"/>
        <w:ind w:left="0" w:right="-57" w:firstLine="0"/>
      </w:pPr>
      <w:r>
        <w:rPr>
          <w:rFonts w:ascii="Calibri" w:eastAsia="Calibri" w:hAnsi="Calibri" w:cs="Calibri"/>
          <w:noProof/>
          <w:sz w:val="22"/>
        </w:rPr>
        <w:lastRenderedPageBreak/>
        <mc:AlternateContent>
          <mc:Choice Requires="wpg">
            <w:drawing>
              <wp:inline distT="0" distB="0" distL="0" distR="0" wp14:anchorId="4C663619" wp14:editId="08362D1C">
                <wp:extent cx="6012000" cy="152400"/>
                <wp:effectExtent l="0" t="0" r="0" b="0"/>
                <wp:docPr id="35336" name="Group 35336"/>
                <wp:cNvGraphicFramePr/>
                <a:graphic xmlns:a="http://schemas.openxmlformats.org/drawingml/2006/main">
                  <a:graphicData uri="http://schemas.microsoft.com/office/word/2010/wordprocessingGroup">
                    <wpg:wgp>
                      <wpg:cNvGrpSpPr/>
                      <wpg:grpSpPr>
                        <a:xfrm>
                          <a:off x="0" y="0"/>
                          <a:ext cx="6012000" cy="152400"/>
                          <a:chOff x="0" y="0"/>
                          <a:chExt cx="6012000" cy="152400"/>
                        </a:xfrm>
                      </wpg:grpSpPr>
                      <wps:wsp>
                        <wps:cNvPr id="52" name="Shape 52"/>
                        <wps:cNvSpPr/>
                        <wps:spPr>
                          <a:xfrm>
                            <a:off x="0" y="0"/>
                            <a:ext cx="6012000" cy="0"/>
                          </a:xfrm>
                          <a:custGeom>
                            <a:avLst/>
                            <a:gdLst/>
                            <a:ahLst/>
                            <a:cxnLst/>
                            <a:rect l="0" t="0" r="0" b="0"/>
                            <a:pathLst>
                              <a:path w="6012000">
                                <a:moveTo>
                                  <a:pt x="0" y="0"/>
                                </a:moveTo>
                                <a:lnTo>
                                  <a:pt x="6012000" y="0"/>
                                </a:lnTo>
                              </a:path>
                            </a:pathLst>
                          </a:custGeom>
                          <a:ln w="152400"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5336" style="width:473.386pt;height:12pt;mso-position-horizontal-relative:char;mso-position-vertical-relative:line" coordsize="60120,1524">
                <v:shape id="Shape 52" style="position:absolute;width:60120;height:0;left:0;top:0;" coordsize="6012000,0" path="m0,0l6012000,0">
                  <v:stroke weight="12pt" endcap="round" joinstyle="miter" miterlimit="10" on="true" color="#000000"/>
                  <v:fill on="false" color="#000000" opacity="0"/>
                </v:shape>
              </v:group>
            </w:pict>
          </mc:Fallback>
        </mc:AlternateContent>
      </w:r>
    </w:p>
    <w:p w14:paraId="1EAF458A" w14:textId="77777777" w:rsidR="000825E9" w:rsidRDefault="00000000">
      <w:pPr>
        <w:tabs>
          <w:tab w:val="center" w:pos="5017"/>
          <w:tab w:val="right" w:pos="9411"/>
        </w:tabs>
        <w:spacing w:after="99" w:line="259" w:lineRule="auto"/>
        <w:ind w:left="-15" w:right="-15" w:firstLine="0"/>
      </w:pPr>
      <w:r>
        <w:rPr>
          <w:sz w:val="18"/>
        </w:rPr>
        <w:t>©</w:t>
      </w:r>
      <w:r>
        <w:rPr>
          <w:sz w:val="16"/>
        </w:rPr>
        <w:t xml:space="preserve"> 2019 Microchip Technology Inc.</w:t>
      </w:r>
      <w:r>
        <w:rPr>
          <w:sz w:val="16"/>
        </w:rPr>
        <w:tab/>
      </w:r>
      <w:r>
        <w:rPr>
          <w:b/>
          <w:color w:val="656565"/>
        </w:rPr>
        <w:t xml:space="preserve"> User Guide</w:t>
      </w:r>
      <w:r>
        <w:rPr>
          <w:b/>
          <w:color w:val="656565"/>
        </w:rPr>
        <w:tab/>
      </w:r>
      <w:r>
        <w:rPr>
          <w:sz w:val="25"/>
          <w:vertAlign w:val="superscript"/>
        </w:rPr>
        <w:t>DS50002850B-page 1</w:t>
      </w:r>
    </w:p>
    <w:p w14:paraId="450B84E4" w14:textId="77777777" w:rsidR="000825E9" w:rsidRDefault="00000000">
      <w:pPr>
        <w:pStyle w:val="Heading1"/>
        <w:ind w:left="-5"/>
      </w:pPr>
      <w:r>
        <w:t>Table of Contents</w:t>
      </w:r>
    </w:p>
    <w:p w14:paraId="65F5FCC9" w14:textId="77777777" w:rsidR="000825E9" w:rsidRDefault="00000000">
      <w:pPr>
        <w:spacing w:after="238" w:line="259" w:lineRule="auto"/>
        <w:ind w:left="57" w:firstLine="0"/>
      </w:pPr>
      <w:r>
        <w:rPr>
          <w:rFonts w:ascii="Calibri" w:eastAsia="Calibri" w:hAnsi="Calibri" w:cs="Calibri"/>
          <w:noProof/>
          <w:sz w:val="22"/>
        </w:rPr>
        <mc:AlternateContent>
          <mc:Choice Requires="wpg">
            <w:drawing>
              <wp:inline distT="0" distB="0" distL="0" distR="0" wp14:anchorId="216D3E5A" wp14:editId="76FDB87E">
                <wp:extent cx="5936400" cy="12700"/>
                <wp:effectExtent l="0" t="0" r="0" b="0"/>
                <wp:docPr id="35103" name="Group 35103"/>
                <wp:cNvGraphicFramePr/>
                <a:graphic xmlns:a="http://schemas.openxmlformats.org/drawingml/2006/main">
                  <a:graphicData uri="http://schemas.microsoft.com/office/word/2010/wordprocessingGroup">
                    <wpg:wgp>
                      <wpg:cNvGrpSpPr/>
                      <wpg:grpSpPr>
                        <a:xfrm>
                          <a:off x="0" y="0"/>
                          <a:ext cx="5936400" cy="12700"/>
                          <a:chOff x="0" y="0"/>
                          <a:chExt cx="5936400" cy="12700"/>
                        </a:xfrm>
                      </wpg:grpSpPr>
                      <wps:wsp>
                        <wps:cNvPr id="57" name="Shape 57"/>
                        <wps:cNvSpPr/>
                        <wps:spPr>
                          <a:xfrm>
                            <a:off x="0" y="0"/>
                            <a:ext cx="5936400" cy="0"/>
                          </a:xfrm>
                          <a:custGeom>
                            <a:avLst/>
                            <a:gdLst/>
                            <a:ahLst/>
                            <a:cxnLst/>
                            <a:rect l="0" t="0" r="0" b="0"/>
                            <a:pathLst>
                              <a:path w="5936400">
                                <a:moveTo>
                                  <a:pt x="5936400" y="0"/>
                                </a:moveTo>
                                <a:lnTo>
                                  <a:pt x="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5103" style="width:467.433pt;height:1pt;mso-position-horizontal-relative:char;mso-position-vertical-relative:line" coordsize="59364,127">
                <v:shape id="Shape 57" style="position:absolute;width:59364;height:0;left:0;top:0;" coordsize="5936400,0" path="m5936400,0l0,0">
                  <v:stroke weight="1pt" endcap="round" joinstyle="miter" miterlimit="10" on="true" color="#000000"/>
                  <v:fill on="false" color="#000000" opacity="0"/>
                </v:shape>
              </v:group>
            </w:pict>
          </mc:Fallback>
        </mc:AlternateContent>
      </w:r>
    </w:p>
    <w:p w14:paraId="28EFA2AF" w14:textId="77777777" w:rsidR="000825E9" w:rsidRDefault="00000000">
      <w:pPr>
        <w:spacing w:after="214" w:line="259" w:lineRule="auto"/>
        <w:ind w:left="52"/>
      </w:pPr>
      <w:r>
        <w:rPr>
          <w:sz w:val="22"/>
        </w:rPr>
        <w:t>Introduction......................................................................................................................1</w:t>
      </w:r>
    </w:p>
    <w:p w14:paraId="0C40CA20" w14:textId="77777777" w:rsidR="000825E9" w:rsidRDefault="00000000">
      <w:pPr>
        <w:numPr>
          <w:ilvl w:val="0"/>
          <w:numId w:val="1"/>
        </w:numPr>
        <w:spacing w:after="78" w:line="259" w:lineRule="auto"/>
        <w:ind w:left="405" w:hanging="363"/>
      </w:pPr>
      <w:r>
        <w:rPr>
          <w:sz w:val="22"/>
        </w:rPr>
        <w:t>Overview....................................................................................................................4</w:t>
      </w:r>
    </w:p>
    <w:p w14:paraId="05227742" w14:textId="77777777" w:rsidR="00AD2B9C" w:rsidRPr="00AD2B9C" w:rsidRDefault="00000000">
      <w:pPr>
        <w:numPr>
          <w:ilvl w:val="1"/>
          <w:numId w:val="1"/>
        </w:numPr>
        <w:spacing w:after="205" w:line="338" w:lineRule="auto"/>
        <w:ind w:right="556" w:hanging="544"/>
      </w:pPr>
      <w:r>
        <w:rPr>
          <w:sz w:val="18"/>
        </w:rPr>
        <w:t>MiWi v6.3 Release Content..........................................................................................................4</w:t>
      </w:r>
    </w:p>
    <w:p w14:paraId="2C96EA18" w14:textId="6AC2CAA9" w:rsidR="000825E9" w:rsidRDefault="00000000">
      <w:pPr>
        <w:numPr>
          <w:ilvl w:val="1"/>
          <w:numId w:val="1"/>
        </w:numPr>
        <w:spacing w:after="205" w:line="338" w:lineRule="auto"/>
        <w:ind w:right="556" w:hanging="544"/>
      </w:pPr>
      <w:r>
        <w:rPr>
          <w:sz w:val="18"/>
        </w:rPr>
        <w:t xml:space="preserve">Supported Hardware Platforms and </w:t>
      </w:r>
      <w:r w:rsidR="00AD2B9C">
        <w:rPr>
          <w:sz w:val="18"/>
        </w:rPr>
        <w:t>I</w:t>
      </w:r>
      <w:r>
        <w:rPr>
          <w:sz w:val="18"/>
        </w:rPr>
        <w:t>DEs....................................................................................5</w:t>
      </w:r>
    </w:p>
    <w:p w14:paraId="349F6499" w14:textId="77777777" w:rsidR="000825E9" w:rsidRDefault="00000000">
      <w:pPr>
        <w:numPr>
          <w:ilvl w:val="0"/>
          <w:numId w:val="1"/>
        </w:numPr>
        <w:spacing w:after="243" w:line="259" w:lineRule="auto"/>
        <w:ind w:left="405" w:hanging="363"/>
      </w:pPr>
      <w:r>
        <w:rPr>
          <w:sz w:val="22"/>
        </w:rPr>
        <w:t>MiWi Documentation................................................................................................. 6</w:t>
      </w:r>
    </w:p>
    <w:p w14:paraId="61E31F2A" w14:textId="77777777" w:rsidR="000825E9" w:rsidRDefault="00000000">
      <w:pPr>
        <w:numPr>
          <w:ilvl w:val="0"/>
          <w:numId w:val="1"/>
        </w:numPr>
        <w:spacing w:after="78" w:line="259" w:lineRule="auto"/>
        <w:ind w:left="405" w:hanging="363"/>
      </w:pPr>
      <w:r>
        <w:rPr>
          <w:sz w:val="22"/>
        </w:rPr>
        <w:t>Development Environment Setup..............................................................................7</w:t>
      </w:r>
    </w:p>
    <w:p w14:paraId="612F8970" w14:textId="77777777" w:rsidR="000825E9" w:rsidRDefault="00000000">
      <w:pPr>
        <w:numPr>
          <w:ilvl w:val="1"/>
          <w:numId w:val="1"/>
        </w:numPr>
        <w:spacing w:after="68" w:line="259" w:lineRule="auto"/>
        <w:ind w:right="556" w:hanging="544"/>
      </w:pPr>
      <w:r>
        <w:rPr>
          <w:sz w:val="18"/>
        </w:rPr>
        <w:t>IDE Installation.............................................................................................................................7</w:t>
      </w:r>
    </w:p>
    <w:p w14:paraId="77B87F33" w14:textId="77777777" w:rsidR="000825E9" w:rsidRDefault="00000000">
      <w:pPr>
        <w:numPr>
          <w:ilvl w:val="1"/>
          <w:numId w:val="1"/>
        </w:numPr>
        <w:spacing w:after="68" w:line="259" w:lineRule="auto"/>
        <w:ind w:right="556" w:hanging="544"/>
      </w:pPr>
      <w:r>
        <w:rPr>
          <w:sz w:val="18"/>
        </w:rPr>
        <w:t>Stack Configurations....................................................................................................................7</w:t>
      </w:r>
    </w:p>
    <w:p w14:paraId="7BF4CED8" w14:textId="77777777" w:rsidR="000825E9" w:rsidRDefault="00000000">
      <w:pPr>
        <w:numPr>
          <w:ilvl w:val="1"/>
          <w:numId w:val="1"/>
        </w:numPr>
        <w:spacing w:after="68" w:line="259" w:lineRule="auto"/>
        <w:ind w:right="556" w:hanging="544"/>
      </w:pPr>
      <w:r>
        <w:rPr>
          <w:sz w:val="18"/>
        </w:rPr>
        <w:t>Building Applications in Atmel Studio...........................................................................................8</w:t>
      </w:r>
    </w:p>
    <w:p w14:paraId="79B03677" w14:textId="77777777" w:rsidR="000825E9" w:rsidRDefault="00000000">
      <w:pPr>
        <w:numPr>
          <w:ilvl w:val="1"/>
          <w:numId w:val="1"/>
        </w:numPr>
        <w:spacing w:after="68" w:line="259" w:lineRule="auto"/>
        <w:ind w:right="556" w:hanging="544"/>
      </w:pPr>
      <w:r>
        <w:rPr>
          <w:sz w:val="18"/>
        </w:rPr>
        <w:t>Building Applications in IAR Embedded Workbench..................................................................11</w:t>
      </w:r>
    </w:p>
    <w:p w14:paraId="1D099275" w14:textId="77777777" w:rsidR="00AD2B9C" w:rsidRPr="00AD2B9C" w:rsidRDefault="00000000">
      <w:pPr>
        <w:numPr>
          <w:ilvl w:val="1"/>
          <w:numId w:val="1"/>
        </w:numPr>
        <w:spacing w:after="205" w:line="338" w:lineRule="auto"/>
        <w:ind w:right="556" w:hanging="544"/>
      </w:pPr>
      <w:r>
        <w:rPr>
          <w:sz w:val="18"/>
        </w:rPr>
        <w:t>Installing the Bootloader PC Tool............................................................................................... 11</w:t>
      </w:r>
    </w:p>
    <w:p w14:paraId="78267920" w14:textId="345FF8B3" w:rsidR="000825E9" w:rsidRDefault="00000000">
      <w:pPr>
        <w:numPr>
          <w:ilvl w:val="1"/>
          <w:numId w:val="1"/>
        </w:numPr>
        <w:spacing w:after="205" w:line="338" w:lineRule="auto"/>
        <w:ind w:right="556" w:hanging="544"/>
      </w:pPr>
      <w:r>
        <w:rPr>
          <w:sz w:val="18"/>
        </w:rPr>
        <w:t>Installing the WiDBG Tool...........................................................................................................12</w:t>
      </w:r>
    </w:p>
    <w:p w14:paraId="7701B13D" w14:textId="77777777" w:rsidR="000825E9" w:rsidRDefault="00000000">
      <w:pPr>
        <w:numPr>
          <w:ilvl w:val="0"/>
          <w:numId w:val="1"/>
        </w:numPr>
        <w:spacing w:after="78" w:line="259" w:lineRule="auto"/>
        <w:ind w:left="405" w:hanging="363"/>
      </w:pPr>
      <w:r>
        <w:rPr>
          <w:sz w:val="22"/>
        </w:rPr>
        <w:t>Hardware Environment Setup................................................................................. 13</w:t>
      </w:r>
    </w:p>
    <w:p w14:paraId="16F971AA" w14:textId="77777777" w:rsidR="000825E9" w:rsidRDefault="00000000">
      <w:pPr>
        <w:numPr>
          <w:ilvl w:val="1"/>
          <w:numId w:val="1"/>
        </w:numPr>
        <w:spacing w:after="68" w:line="259" w:lineRule="auto"/>
        <w:ind w:right="556" w:hanging="544"/>
      </w:pPr>
      <w:r>
        <w:rPr>
          <w:sz w:val="18"/>
        </w:rPr>
        <w:t>Supported Platforms and Boards...............................................................................................13</w:t>
      </w:r>
    </w:p>
    <w:p w14:paraId="6315C9D9" w14:textId="77777777" w:rsidR="00AD2B9C" w:rsidRPr="00AD2B9C" w:rsidRDefault="00000000">
      <w:pPr>
        <w:numPr>
          <w:ilvl w:val="1"/>
          <w:numId w:val="1"/>
        </w:numPr>
        <w:spacing w:after="205" w:line="338" w:lineRule="auto"/>
        <w:ind w:right="556" w:hanging="544"/>
      </w:pPr>
      <w:r>
        <w:rPr>
          <w:sz w:val="18"/>
        </w:rPr>
        <w:t>Additional Boards.......................................................................................................................15</w:t>
      </w:r>
    </w:p>
    <w:p w14:paraId="7A8A4E03" w14:textId="0E68A150" w:rsidR="000825E9" w:rsidRDefault="00000000">
      <w:pPr>
        <w:numPr>
          <w:ilvl w:val="1"/>
          <w:numId w:val="1"/>
        </w:numPr>
        <w:spacing w:after="205" w:line="338" w:lineRule="auto"/>
        <w:ind w:right="556" w:hanging="544"/>
      </w:pPr>
      <w:r>
        <w:rPr>
          <w:sz w:val="18"/>
        </w:rPr>
        <w:t>Connections............................................................................................................................... 15</w:t>
      </w:r>
    </w:p>
    <w:p w14:paraId="26DFBF54" w14:textId="77777777" w:rsidR="000825E9" w:rsidRDefault="00000000">
      <w:pPr>
        <w:numPr>
          <w:ilvl w:val="0"/>
          <w:numId w:val="1"/>
        </w:numPr>
        <w:spacing w:after="243" w:line="259" w:lineRule="auto"/>
        <w:ind w:left="405" w:hanging="363"/>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7E9BA3A5" wp14:editId="33E1E41B">
                <wp:simplePos x="0" y="0"/>
                <wp:positionH relativeFrom="page">
                  <wp:posOffset>972000</wp:posOffset>
                </wp:positionH>
                <wp:positionV relativeFrom="page">
                  <wp:posOffset>595975</wp:posOffset>
                </wp:positionV>
                <wp:extent cx="6012000" cy="53975"/>
                <wp:effectExtent l="0" t="0" r="0" b="0"/>
                <wp:wrapTopAndBottom/>
                <wp:docPr id="35104" name="Group 35104"/>
                <wp:cNvGraphicFramePr/>
                <a:graphic xmlns:a="http://schemas.openxmlformats.org/drawingml/2006/main">
                  <a:graphicData uri="http://schemas.microsoft.com/office/word/2010/wordprocessingGroup">
                    <wpg:wgp>
                      <wpg:cNvGrpSpPr/>
                      <wpg:grpSpPr>
                        <a:xfrm>
                          <a:off x="0" y="0"/>
                          <a:ext cx="6012000" cy="53975"/>
                          <a:chOff x="0" y="0"/>
                          <a:chExt cx="6012000" cy="53975"/>
                        </a:xfrm>
                      </wpg:grpSpPr>
                      <wps:wsp>
                        <wps:cNvPr id="130" name="Shape 130"/>
                        <wps:cNvSpPr/>
                        <wps:spPr>
                          <a:xfrm>
                            <a:off x="0" y="0"/>
                            <a:ext cx="6012000" cy="0"/>
                          </a:xfrm>
                          <a:custGeom>
                            <a:avLst/>
                            <a:gdLst/>
                            <a:ahLst/>
                            <a:cxnLst/>
                            <a:rect l="0" t="0" r="0" b="0"/>
                            <a:pathLst>
                              <a:path w="6012000">
                                <a:moveTo>
                                  <a:pt x="0" y="0"/>
                                </a:moveTo>
                                <a:lnTo>
                                  <a:pt x="60120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s:wsp>
                        <wps:cNvPr id="132" name="Shape 132"/>
                        <wps:cNvSpPr/>
                        <wps:spPr>
                          <a:xfrm>
                            <a:off x="0" y="53975"/>
                            <a:ext cx="6012000" cy="0"/>
                          </a:xfrm>
                          <a:custGeom>
                            <a:avLst/>
                            <a:gdLst/>
                            <a:ahLst/>
                            <a:cxnLst/>
                            <a:rect l="0" t="0" r="0" b="0"/>
                            <a:pathLst>
                              <a:path w="6012000">
                                <a:moveTo>
                                  <a:pt x="0" y="0"/>
                                </a:moveTo>
                                <a:lnTo>
                                  <a:pt x="60120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104" style="width:473.386pt;height:4.25pt;position:absolute;mso-position-horizontal-relative:page;mso-position-horizontal:absolute;margin-left:76.5354pt;mso-position-vertical-relative:page;margin-top:46.9272pt;" coordsize="60120,539">
                <v:shape id="Shape 130" style="position:absolute;width:60120;height:0;left:0;top:0;" coordsize="6012000,0" path="m0,0l6012000,0">
                  <v:stroke weight="2.5pt" endcap="round" joinstyle="miter" miterlimit="10" on="true" color="#000000"/>
                  <v:fill on="false" color="#000000" opacity="0"/>
                </v:shape>
                <v:shape id="Shape 132" style="position:absolute;width:60120;height:0;left:0;top:539;" coordsize="6012000,0" path="m0,0l6012000,0">
                  <v:stroke weight="1pt" endcap="round" joinstyle="miter" miterlimit="10" on="true" color="#000000"/>
                  <v:fill on="false" color="#000000" opacity="0"/>
                </v:shape>
                <w10:wrap type="topAndBottom"/>
              </v:group>
            </w:pict>
          </mc:Fallback>
        </mc:AlternateContent>
      </w:r>
      <w:r>
        <w:rPr>
          <w:sz w:val="22"/>
        </w:rPr>
        <w:t>Simple_Example_P2P Reference Application.........................................................17</w:t>
      </w:r>
    </w:p>
    <w:p w14:paraId="70BBC544" w14:textId="77777777" w:rsidR="000825E9" w:rsidRDefault="00000000">
      <w:pPr>
        <w:numPr>
          <w:ilvl w:val="0"/>
          <w:numId w:val="1"/>
        </w:numPr>
        <w:spacing w:after="243" w:line="259" w:lineRule="auto"/>
        <w:ind w:left="405" w:hanging="363"/>
      </w:pPr>
      <w:r>
        <w:rPr>
          <w:sz w:val="22"/>
        </w:rPr>
        <w:t>Chat_Demo P2P Reference Application................................................................. 23</w:t>
      </w:r>
    </w:p>
    <w:p w14:paraId="6E8BB40B" w14:textId="77777777" w:rsidR="000825E9" w:rsidRDefault="00000000">
      <w:pPr>
        <w:numPr>
          <w:ilvl w:val="0"/>
          <w:numId w:val="1"/>
        </w:numPr>
        <w:spacing w:after="243" w:line="259" w:lineRule="auto"/>
        <w:ind w:left="405" w:hanging="363"/>
      </w:pPr>
      <w:r>
        <w:rPr>
          <w:sz w:val="22"/>
        </w:rPr>
        <w:t>Simple_Example_Star Reference Application.........................................................27</w:t>
      </w:r>
    </w:p>
    <w:p w14:paraId="0086EB08" w14:textId="77777777" w:rsidR="000825E9" w:rsidRDefault="00000000">
      <w:pPr>
        <w:numPr>
          <w:ilvl w:val="0"/>
          <w:numId w:val="1"/>
        </w:numPr>
        <w:spacing w:after="78" w:line="259" w:lineRule="auto"/>
        <w:ind w:left="405" w:hanging="363"/>
      </w:pPr>
      <w:r>
        <w:rPr>
          <w:sz w:val="22"/>
        </w:rPr>
        <w:t>WSN Demo Mesh Reference Application................................................................32</w:t>
      </w:r>
    </w:p>
    <w:p w14:paraId="52F34E13" w14:textId="77777777" w:rsidR="000825E9" w:rsidRDefault="00000000">
      <w:pPr>
        <w:numPr>
          <w:ilvl w:val="1"/>
          <w:numId w:val="1"/>
        </w:numPr>
        <w:spacing w:after="68" w:line="259" w:lineRule="auto"/>
        <w:ind w:right="556" w:hanging="544"/>
      </w:pPr>
      <w:r>
        <w:rPr>
          <w:sz w:val="18"/>
        </w:rPr>
        <w:t>Launching the Demo..................................................................................................................32</w:t>
      </w:r>
    </w:p>
    <w:p w14:paraId="5B070345" w14:textId="77777777" w:rsidR="000825E9" w:rsidRDefault="00000000">
      <w:pPr>
        <w:numPr>
          <w:ilvl w:val="1"/>
          <w:numId w:val="1"/>
        </w:numPr>
        <w:spacing w:after="68" w:line="259" w:lineRule="auto"/>
        <w:ind w:right="556" w:hanging="544"/>
      </w:pPr>
      <w:r>
        <w:rPr>
          <w:sz w:val="18"/>
        </w:rPr>
        <w:t>Network Startup..........................................................................................................................33</w:t>
      </w:r>
    </w:p>
    <w:p w14:paraId="3715679A" w14:textId="77777777" w:rsidR="000825E9" w:rsidRDefault="00000000">
      <w:pPr>
        <w:numPr>
          <w:ilvl w:val="1"/>
          <w:numId w:val="1"/>
        </w:numPr>
        <w:spacing w:after="68" w:line="259" w:lineRule="auto"/>
        <w:ind w:right="556" w:hanging="544"/>
      </w:pPr>
      <w:r>
        <w:rPr>
          <w:sz w:val="18"/>
        </w:rPr>
        <w:t>WSNMonitor...............................................................................................................................33</w:t>
      </w:r>
    </w:p>
    <w:p w14:paraId="4B344A3F" w14:textId="77777777" w:rsidR="000825E9" w:rsidRDefault="00000000">
      <w:pPr>
        <w:numPr>
          <w:ilvl w:val="1"/>
          <w:numId w:val="1"/>
        </w:numPr>
        <w:spacing w:after="68" w:line="259" w:lineRule="auto"/>
        <w:ind w:right="556" w:hanging="544"/>
      </w:pPr>
      <w:r>
        <w:rPr>
          <w:sz w:val="18"/>
        </w:rPr>
        <w:t>Identifying Nodes........................................................................................................................35</w:t>
      </w:r>
    </w:p>
    <w:p w14:paraId="495A8E84" w14:textId="77777777" w:rsidR="00AD2B9C" w:rsidRPr="00AD2B9C" w:rsidRDefault="00000000">
      <w:pPr>
        <w:numPr>
          <w:ilvl w:val="1"/>
          <w:numId w:val="1"/>
        </w:numPr>
        <w:spacing w:after="205" w:line="338" w:lineRule="auto"/>
        <w:ind w:right="556" w:hanging="544"/>
      </w:pPr>
      <w:r>
        <w:rPr>
          <w:sz w:val="18"/>
        </w:rPr>
        <w:t>Node Timeouts...........................................................................................................................35</w:t>
      </w:r>
    </w:p>
    <w:p w14:paraId="301141C8" w14:textId="30F6DA2F" w:rsidR="000825E9" w:rsidRDefault="00000000">
      <w:pPr>
        <w:numPr>
          <w:ilvl w:val="1"/>
          <w:numId w:val="1"/>
        </w:numPr>
        <w:spacing w:after="205" w:line="338" w:lineRule="auto"/>
        <w:ind w:right="556" w:hanging="544"/>
      </w:pPr>
      <w:r>
        <w:rPr>
          <w:sz w:val="18"/>
        </w:rPr>
        <w:t>Sensor Data Visualization..........................................................................................................36</w:t>
      </w:r>
    </w:p>
    <w:p w14:paraId="211568E7" w14:textId="77777777" w:rsidR="000825E9" w:rsidRDefault="00000000">
      <w:pPr>
        <w:numPr>
          <w:ilvl w:val="0"/>
          <w:numId w:val="1"/>
        </w:numPr>
        <w:spacing w:after="78" w:line="259" w:lineRule="auto"/>
        <w:ind w:left="405" w:hanging="363"/>
      </w:pPr>
      <w:r>
        <w:rPr>
          <w:sz w:val="22"/>
        </w:rPr>
        <w:t>OTAU in WSNDemo Mesh Application....................................................................38</w:t>
      </w:r>
    </w:p>
    <w:p w14:paraId="4D663830" w14:textId="77777777" w:rsidR="000825E9" w:rsidRDefault="00000000">
      <w:pPr>
        <w:numPr>
          <w:ilvl w:val="1"/>
          <w:numId w:val="1"/>
        </w:numPr>
        <w:spacing w:after="68" w:line="259" w:lineRule="auto"/>
        <w:ind w:right="556" w:hanging="544"/>
      </w:pPr>
      <w:r>
        <w:rPr>
          <w:sz w:val="18"/>
        </w:rPr>
        <w:t>Software Prerequisites...............................................................................................................38</w:t>
      </w:r>
    </w:p>
    <w:p w14:paraId="51662886" w14:textId="77777777" w:rsidR="00AD2B9C" w:rsidRPr="00AD2B9C" w:rsidRDefault="00000000">
      <w:pPr>
        <w:numPr>
          <w:ilvl w:val="1"/>
          <w:numId w:val="1"/>
        </w:numPr>
        <w:spacing w:after="205" w:line="338" w:lineRule="auto"/>
        <w:ind w:right="556" w:hanging="544"/>
      </w:pPr>
      <w:r>
        <w:rPr>
          <w:sz w:val="18"/>
        </w:rPr>
        <w:t>OTAU Client............................................................................................................................... 38</w:t>
      </w:r>
    </w:p>
    <w:p w14:paraId="65867435" w14:textId="148F1A25" w:rsidR="000825E9" w:rsidRDefault="00000000">
      <w:pPr>
        <w:numPr>
          <w:ilvl w:val="1"/>
          <w:numId w:val="1"/>
        </w:numPr>
        <w:spacing w:after="205" w:line="338" w:lineRule="auto"/>
        <w:ind w:right="556" w:hanging="544"/>
      </w:pPr>
      <w:r>
        <w:rPr>
          <w:sz w:val="18"/>
        </w:rPr>
        <w:lastRenderedPageBreak/>
        <w:t>OTAU Server..............................................................................................................................40</w:t>
      </w:r>
    </w:p>
    <w:p w14:paraId="72250F3C" w14:textId="77777777" w:rsidR="000825E9" w:rsidRDefault="00000000">
      <w:pPr>
        <w:numPr>
          <w:ilvl w:val="0"/>
          <w:numId w:val="1"/>
        </w:numPr>
        <w:spacing w:after="78" w:line="259" w:lineRule="auto"/>
        <w:ind w:left="405" w:hanging="363"/>
      </w:pPr>
      <w:r>
        <w:rPr>
          <w:sz w:val="22"/>
        </w:rPr>
        <w:t>Atmel WiDBG for OTAU.......................................................................................... 42</w:t>
      </w:r>
    </w:p>
    <w:p w14:paraId="12C665EA" w14:textId="77777777" w:rsidR="000825E9" w:rsidRDefault="00000000">
      <w:pPr>
        <w:numPr>
          <w:ilvl w:val="1"/>
          <w:numId w:val="1"/>
        </w:numPr>
        <w:spacing w:after="68" w:line="259" w:lineRule="auto"/>
        <w:ind w:right="556" w:hanging="544"/>
      </w:pPr>
      <w:r>
        <w:rPr>
          <w:sz w:val="18"/>
        </w:rPr>
        <w:t>Starting the Session...................................................................................................................42</w:t>
      </w:r>
    </w:p>
    <w:p w14:paraId="001169EF" w14:textId="77777777" w:rsidR="00AD2B9C" w:rsidRPr="00AD2B9C" w:rsidRDefault="00000000">
      <w:pPr>
        <w:numPr>
          <w:ilvl w:val="1"/>
          <w:numId w:val="1"/>
        </w:numPr>
        <w:spacing w:after="205" w:line="338" w:lineRule="auto"/>
        <w:ind w:right="556" w:hanging="544"/>
      </w:pPr>
      <w:r>
        <w:rPr>
          <w:sz w:val="18"/>
        </w:rPr>
        <w:t>Main Window..............................................................................................................................44</w:t>
      </w:r>
    </w:p>
    <w:p w14:paraId="604071E3" w14:textId="031ACEF7" w:rsidR="000825E9" w:rsidRDefault="00000000">
      <w:pPr>
        <w:numPr>
          <w:ilvl w:val="1"/>
          <w:numId w:val="1"/>
        </w:numPr>
        <w:spacing w:after="205" w:line="338" w:lineRule="auto"/>
        <w:ind w:right="556" w:hanging="544"/>
      </w:pPr>
      <w:r>
        <w:rPr>
          <w:sz w:val="18"/>
        </w:rPr>
        <w:t>Upgrading the Node...................................................................................................................50</w:t>
      </w:r>
    </w:p>
    <w:p w14:paraId="235DEDEE" w14:textId="77777777" w:rsidR="000825E9" w:rsidRDefault="00000000">
      <w:pPr>
        <w:numPr>
          <w:ilvl w:val="0"/>
          <w:numId w:val="1"/>
        </w:numPr>
        <w:spacing w:after="214" w:line="259" w:lineRule="auto"/>
        <w:ind w:left="405" w:hanging="363"/>
      </w:pPr>
      <w:r>
        <w:rPr>
          <w:sz w:val="22"/>
        </w:rPr>
        <w:t>Document Revision History..................................................................................... 53 The Microchip Website..................................................................................................54</w:t>
      </w:r>
    </w:p>
    <w:p w14:paraId="657D7C7B" w14:textId="77777777" w:rsidR="000825E9" w:rsidRDefault="00000000">
      <w:pPr>
        <w:spacing w:after="214" w:line="259" w:lineRule="auto"/>
        <w:ind w:left="52"/>
      </w:pPr>
      <w:r>
        <w:rPr>
          <w:sz w:val="22"/>
        </w:rPr>
        <w:t>Product Change Notification Service.............................................................................54</w:t>
      </w:r>
    </w:p>
    <w:p w14:paraId="1A1D5D4B" w14:textId="77777777" w:rsidR="000825E9" w:rsidRDefault="00000000">
      <w:pPr>
        <w:spacing w:after="214" w:line="259" w:lineRule="auto"/>
        <w:ind w:left="52"/>
      </w:pPr>
      <w:r>
        <w:rPr>
          <w:sz w:val="22"/>
        </w:rPr>
        <w:t>Customer Support......................................................................................................... 54</w:t>
      </w:r>
    </w:p>
    <w:p w14:paraId="7390BB38" w14:textId="77777777" w:rsidR="000825E9" w:rsidRDefault="00000000">
      <w:pPr>
        <w:spacing w:after="214" w:line="259" w:lineRule="auto"/>
        <w:ind w:left="52"/>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7BF8C0B0" wp14:editId="11051AD3">
                <wp:simplePos x="0" y="0"/>
                <wp:positionH relativeFrom="page">
                  <wp:posOffset>972000</wp:posOffset>
                </wp:positionH>
                <wp:positionV relativeFrom="page">
                  <wp:posOffset>595975</wp:posOffset>
                </wp:positionV>
                <wp:extent cx="6012000" cy="53975"/>
                <wp:effectExtent l="0" t="0" r="0" b="0"/>
                <wp:wrapTopAndBottom/>
                <wp:docPr id="36601" name="Group 36601"/>
                <wp:cNvGraphicFramePr/>
                <a:graphic xmlns:a="http://schemas.openxmlformats.org/drawingml/2006/main">
                  <a:graphicData uri="http://schemas.microsoft.com/office/word/2010/wordprocessingGroup">
                    <wpg:wgp>
                      <wpg:cNvGrpSpPr/>
                      <wpg:grpSpPr>
                        <a:xfrm>
                          <a:off x="0" y="0"/>
                          <a:ext cx="6012000" cy="53975"/>
                          <a:chOff x="0" y="0"/>
                          <a:chExt cx="6012000" cy="53975"/>
                        </a:xfrm>
                      </wpg:grpSpPr>
                      <wps:wsp>
                        <wps:cNvPr id="189" name="Shape 189"/>
                        <wps:cNvSpPr/>
                        <wps:spPr>
                          <a:xfrm>
                            <a:off x="0" y="0"/>
                            <a:ext cx="6012000" cy="0"/>
                          </a:xfrm>
                          <a:custGeom>
                            <a:avLst/>
                            <a:gdLst/>
                            <a:ahLst/>
                            <a:cxnLst/>
                            <a:rect l="0" t="0" r="0" b="0"/>
                            <a:pathLst>
                              <a:path w="6012000">
                                <a:moveTo>
                                  <a:pt x="0" y="0"/>
                                </a:moveTo>
                                <a:lnTo>
                                  <a:pt x="60120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s:wsp>
                        <wps:cNvPr id="191" name="Shape 191"/>
                        <wps:cNvSpPr/>
                        <wps:spPr>
                          <a:xfrm>
                            <a:off x="0" y="53975"/>
                            <a:ext cx="6012000" cy="0"/>
                          </a:xfrm>
                          <a:custGeom>
                            <a:avLst/>
                            <a:gdLst/>
                            <a:ahLst/>
                            <a:cxnLst/>
                            <a:rect l="0" t="0" r="0" b="0"/>
                            <a:pathLst>
                              <a:path w="6012000">
                                <a:moveTo>
                                  <a:pt x="0" y="0"/>
                                </a:moveTo>
                                <a:lnTo>
                                  <a:pt x="60120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601" style="width:473.386pt;height:4.25pt;position:absolute;mso-position-horizontal-relative:page;mso-position-horizontal:absolute;margin-left:76.5354pt;mso-position-vertical-relative:page;margin-top:46.9272pt;" coordsize="60120,539">
                <v:shape id="Shape 189" style="position:absolute;width:60120;height:0;left:0;top:0;" coordsize="6012000,0" path="m0,0l6012000,0">
                  <v:stroke weight="2.5pt" endcap="round" joinstyle="miter" miterlimit="10" on="true" color="#000000"/>
                  <v:fill on="false" color="#000000" opacity="0"/>
                </v:shape>
                <v:shape id="Shape 191" style="position:absolute;width:60120;height:0;left:0;top:539;" coordsize="6012000,0" path="m0,0l6012000,0">
                  <v:stroke weight="1pt" endcap="round" joinstyle="miter" miterlimit="10" on="true" color="#000000"/>
                  <v:fill on="false" color="#000000" opacity="0"/>
                </v:shape>
                <w10:wrap type="topAndBottom"/>
              </v:group>
            </w:pict>
          </mc:Fallback>
        </mc:AlternateContent>
      </w:r>
      <w:r>
        <w:rPr>
          <w:sz w:val="22"/>
        </w:rPr>
        <w:t>Microchip Devices Code Protection Feature.................................................................54</w:t>
      </w:r>
    </w:p>
    <w:p w14:paraId="126B3D4C" w14:textId="77777777" w:rsidR="000825E9" w:rsidRDefault="00000000">
      <w:pPr>
        <w:spacing w:after="214" w:line="259" w:lineRule="auto"/>
        <w:ind w:left="52"/>
      </w:pPr>
      <w:r>
        <w:rPr>
          <w:sz w:val="22"/>
        </w:rPr>
        <w:t>Legal Notice...................................................................................................................55</w:t>
      </w:r>
    </w:p>
    <w:p w14:paraId="371B3A17" w14:textId="77777777" w:rsidR="000825E9" w:rsidRDefault="00000000">
      <w:pPr>
        <w:spacing w:after="214" w:line="259" w:lineRule="auto"/>
        <w:ind w:left="52"/>
      </w:pPr>
      <w:r>
        <w:rPr>
          <w:sz w:val="22"/>
        </w:rPr>
        <w:t>Trademarks................................................................................................................... 55</w:t>
      </w:r>
    </w:p>
    <w:p w14:paraId="2A906803" w14:textId="77777777" w:rsidR="000825E9" w:rsidRDefault="00000000">
      <w:pPr>
        <w:spacing w:after="214" w:line="259" w:lineRule="auto"/>
        <w:ind w:left="52"/>
      </w:pPr>
      <w:r>
        <w:rPr>
          <w:sz w:val="22"/>
        </w:rPr>
        <w:t>Quality Management System........................................................................................ 56</w:t>
      </w:r>
    </w:p>
    <w:p w14:paraId="00F304E6" w14:textId="77777777" w:rsidR="000825E9" w:rsidRDefault="00000000">
      <w:pPr>
        <w:spacing w:after="214" w:line="259" w:lineRule="auto"/>
        <w:ind w:left="52"/>
      </w:pPr>
      <w:r>
        <w:rPr>
          <w:sz w:val="22"/>
        </w:rPr>
        <w:t>Worldwide Sales and Service........................................................................................57</w:t>
      </w:r>
    </w:p>
    <w:p w14:paraId="060F9BD0" w14:textId="77777777" w:rsidR="000825E9" w:rsidRDefault="000825E9">
      <w:pPr>
        <w:sectPr w:rsidR="000825E9">
          <w:headerReference w:type="even" r:id="rId7"/>
          <w:headerReference w:type="default" r:id="rId8"/>
          <w:footerReference w:type="even" r:id="rId9"/>
          <w:footerReference w:type="default" r:id="rId10"/>
          <w:headerReference w:type="first" r:id="rId11"/>
          <w:footerReference w:type="first" r:id="rId12"/>
          <w:pgSz w:w="12240" w:h="15840"/>
          <w:pgMar w:top="1462" w:right="1298" w:bottom="557" w:left="1531" w:header="720" w:footer="720" w:gutter="0"/>
          <w:cols w:space="720"/>
          <w:titlePg/>
        </w:sectPr>
      </w:pPr>
    </w:p>
    <w:p w14:paraId="1FD92D24" w14:textId="77777777" w:rsidR="000825E9" w:rsidRDefault="00000000">
      <w:pPr>
        <w:spacing w:after="667" w:line="265" w:lineRule="auto"/>
        <w:ind w:left="10" w:right="-15"/>
        <w:jc w:val="right"/>
      </w:pPr>
      <w:r>
        <w:rPr>
          <w:b/>
          <w:sz w:val="24"/>
        </w:rPr>
        <w:lastRenderedPageBreak/>
        <w:t>Overview</w:t>
      </w:r>
    </w:p>
    <w:p w14:paraId="69A5945A" w14:textId="77777777" w:rsidR="000825E9" w:rsidRDefault="00000000">
      <w:pPr>
        <w:pStyle w:val="Heading1"/>
        <w:tabs>
          <w:tab w:val="center" w:pos="1473"/>
        </w:tabs>
        <w:ind w:left="-15" w:firstLine="0"/>
      </w:pPr>
      <w:r>
        <w:t xml:space="preserve">1. </w:t>
      </w:r>
      <w:r>
        <w:tab/>
        <w:t>Overview</w:t>
      </w:r>
    </w:p>
    <w:p w14:paraId="10392C2F" w14:textId="49DA5725" w:rsidR="000825E9" w:rsidRDefault="00000000">
      <w:pPr>
        <w:spacing w:after="122"/>
        <w:ind w:left="860" w:right="14"/>
      </w:pPr>
      <w:r>
        <w:t xml:space="preserve">MiWi Development Environment (MiWi DE) was developed by Microchip to support a wide range of wireless applications. The backbone of MiWi DE is MiMAC and MiApp interfaces, which </w:t>
      </w:r>
      <w:r w:rsidR="00AD2B9C">
        <w:t>link</w:t>
      </w:r>
      <w:r>
        <w:t xml:space="preserve"> the support of multiple RF transceivers and wireless communication protocols together as a well-defined, simple but robust Microchip proprietary wireless development environment.</w:t>
      </w:r>
    </w:p>
    <w:p w14:paraId="7C60BD05" w14:textId="77777777" w:rsidR="000825E9" w:rsidRDefault="00000000">
      <w:pPr>
        <w:ind w:left="860" w:right="14"/>
      </w:pPr>
      <w:r>
        <w:t>Within MiWi DE, application developers can switch between RF transceivers and wireless protocols with little or no modification in the application layer. Such migration capability in MiWi DE reduces the firmware development risk to a very minimum level. MiWi DE is defined by three layers:</w:t>
      </w:r>
    </w:p>
    <w:p w14:paraId="264060A1" w14:textId="77777777" w:rsidR="000825E9" w:rsidRDefault="00000000">
      <w:pPr>
        <w:numPr>
          <w:ilvl w:val="0"/>
          <w:numId w:val="2"/>
        </w:numPr>
        <w:ind w:right="14" w:hanging="255"/>
      </w:pPr>
      <w:r>
        <w:t>Application layer</w:t>
      </w:r>
    </w:p>
    <w:p w14:paraId="0EC7C50D" w14:textId="77777777" w:rsidR="000825E9" w:rsidRDefault="00000000">
      <w:pPr>
        <w:numPr>
          <w:ilvl w:val="0"/>
          <w:numId w:val="2"/>
        </w:numPr>
        <w:ind w:right="14" w:hanging="255"/>
      </w:pPr>
      <w:r>
        <w:t>Protocol layer</w:t>
      </w:r>
    </w:p>
    <w:p w14:paraId="20DF3EEB" w14:textId="77777777" w:rsidR="000825E9" w:rsidRDefault="00000000">
      <w:pPr>
        <w:numPr>
          <w:ilvl w:val="0"/>
          <w:numId w:val="2"/>
        </w:numPr>
        <w:spacing w:after="130"/>
        <w:ind w:right="14" w:hanging="255"/>
      </w:pPr>
      <w:r>
        <w:t>RF transceiver layer</w:t>
      </w:r>
    </w:p>
    <w:p w14:paraId="2F7D83E1" w14:textId="77777777" w:rsidR="000825E9" w:rsidRDefault="00000000">
      <w:pPr>
        <w:spacing w:after="29"/>
        <w:ind w:left="860" w:right="14"/>
      </w:pPr>
      <w:r>
        <w:t>The three layers are linked together by MiMAC and MiApp interfaces. The Application layer uses MiApp interfaces to communicate to the protocol layer. In the protocol layer, there are implementations of MiWi P2P, MiWi Star, and MiWi Mesh wireless communication protocols. The drivers for Microchip RF transceivers (AT86RF233, AT86RF212B) are called by protocol layers via MiMAC interfaces. Configuration files are also presented in each layer.</w:t>
      </w:r>
    </w:p>
    <w:p w14:paraId="7D3925A7" w14:textId="77777777" w:rsidR="000825E9" w:rsidRDefault="00000000">
      <w:pPr>
        <w:pStyle w:val="Heading2"/>
        <w:spacing w:after="0"/>
        <w:ind w:left="846"/>
      </w:pPr>
      <w:r>
        <w:rPr>
          <w:sz w:val="20"/>
        </w:rPr>
        <w:t>Figure 1-1. MiWi</w:t>
      </w:r>
      <w:r>
        <w:rPr>
          <w:sz w:val="26"/>
          <w:vertAlign w:val="superscript"/>
        </w:rPr>
        <w:t>™</w:t>
      </w:r>
    </w:p>
    <w:p w14:paraId="14666C7C" w14:textId="77777777" w:rsidR="000825E9" w:rsidRDefault="00000000">
      <w:pPr>
        <w:spacing w:after="170" w:line="259" w:lineRule="auto"/>
        <w:ind w:left="3821" w:firstLine="0"/>
      </w:pPr>
      <w:r>
        <w:rPr>
          <w:noProof/>
        </w:rPr>
        <w:drawing>
          <wp:inline distT="0" distB="0" distL="0" distR="0" wp14:anchorId="0BE2BFF0" wp14:editId="14E9FEE8">
            <wp:extent cx="2164080" cy="533400"/>
            <wp:effectExtent l="0" t="0" r="0" b="0"/>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13"/>
                    <a:stretch>
                      <a:fillRect/>
                    </a:stretch>
                  </pic:blipFill>
                  <pic:spPr>
                    <a:xfrm>
                      <a:off x="0" y="0"/>
                      <a:ext cx="2164080" cy="533400"/>
                    </a:xfrm>
                    <a:prstGeom prst="rect">
                      <a:avLst/>
                    </a:prstGeom>
                  </pic:spPr>
                </pic:pic>
              </a:graphicData>
            </a:graphic>
          </wp:inline>
        </w:drawing>
      </w:r>
    </w:p>
    <w:p w14:paraId="385C8B6B" w14:textId="77777777" w:rsidR="000825E9" w:rsidRDefault="00000000">
      <w:pPr>
        <w:spacing w:after="191" w:line="216" w:lineRule="auto"/>
        <w:ind w:left="850" w:right="441" w:firstLine="8534"/>
      </w:pPr>
      <w:r>
        <w:rPr>
          <w:sz w:val="13"/>
        </w:rPr>
        <w:t xml:space="preserve">® </w:t>
      </w:r>
      <w:r>
        <w:t>The MiWi stack offers a significantly smaller footprint relative to the open standard based ZigBee compliant protocol stack. This enables operation in microcontrollers with smaller memory/lower cost.</w:t>
      </w:r>
    </w:p>
    <w:p w14:paraId="515D4E74" w14:textId="77777777" w:rsidR="000825E9" w:rsidRDefault="00000000">
      <w:pPr>
        <w:numPr>
          <w:ilvl w:val="0"/>
          <w:numId w:val="3"/>
        </w:numPr>
        <w:ind w:left="1232" w:right="65" w:hanging="255"/>
      </w:pPr>
      <w:r>
        <w:t>MiWi P2P/Star – Simple Peer-to-Peer or Star network requiring minimal code size.</w:t>
      </w:r>
    </w:p>
    <w:p w14:paraId="03979608" w14:textId="77777777" w:rsidR="000825E9" w:rsidRDefault="00000000">
      <w:pPr>
        <w:numPr>
          <w:ilvl w:val="0"/>
          <w:numId w:val="3"/>
        </w:numPr>
        <w:spacing w:after="614"/>
        <w:ind w:left="1232" w:right="65" w:hanging="255"/>
      </w:pPr>
      <w:r>
        <w:t>MiWi Mesh – A True Routing Mesh network topology. This can be used for a department store HVAC, alarm application or a large smart home application.</w:t>
      </w:r>
    </w:p>
    <w:p w14:paraId="696354DF" w14:textId="77777777" w:rsidR="000825E9" w:rsidRDefault="00000000">
      <w:pPr>
        <w:pStyle w:val="Heading2"/>
        <w:tabs>
          <w:tab w:val="center" w:pos="2370"/>
        </w:tabs>
        <w:spacing w:after="58"/>
        <w:ind w:left="-15" w:firstLine="0"/>
      </w:pPr>
      <w:r>
        <w:t xml:space="preserve">1.1 </w:t>
      </w:r>
      <w:r>
        <w:tab/>
        <w:t>MiWi v6.3 Release Content</w:t>
      </w:r>
    </w:p>
    <w:p w14:paraId="22BBD00C" w14:textId="77777777" w:rsidR="000825E9" w:rsidRDefault="00000000">
      <w:pPr>
        <w:spacing w:after="141"/>
        <w:ind w:left="860" w:right="14"/>
      </w:pPr>
      <w:r>
        <w:t>MiWi is released as part of ASF. The main items provided as part of the MiWi release are as follows:</w:t>
      </w:r>
    </w:p>
    <w:p w14:paraId="1A291874" w14:textId="77777777" w:rsidR="000825E9" w:rsidRDefault="00000000">
      <w:pPr>
        <w:numPr>
          <w:ilvl w:val="0"/>
          <w:numId w:val="4"/>
        </w:numPr>
        <w:ind w:left="1232" w:right="14" w:hanging="255"/>
      </w:pPr>
      <w:r>
        <w:t>Implementation of MiWi P2P and Star protocol in the form of sources and API header files. The same source is used for all MiWi P2P and Star applications.</w:t>
      </w:r>
    </w:p>
    <w:p w14:paraId="359BE78B" w14:textId="77777777" w:rsidR="000825E9" w:rsidRDefault="00000000">
      <w:pPr>
        <w:numPr>
          <w:ilvl w:val="0"/>
          <w:numId w:val="4"/>
        </w:numPr>
        <w:spacing w:after="121"/>
        <w:ind w:left="1232" w:right="14" w:hanging="255"/>
      </w:pPr>
      <w:r>
        <w:t>Implementation of MiWi Mesh protocol in the form of libraries and API header files. The same library is used for all MiWi Mesh applications.</w:t>
      </w:r>
    </w:p>
    <w:p w14:paraId="390E8B53" w14:textId="77777777" w:rsidR="000825E9" w:rsidRDefault="00000000">
      <w:pPr>
        <w:spacing w:after="141"/>
        <w:ind w:left="860" w:right="14"/>
      </w:pPr>
      <w:r>
        <w:t>Source code and IDE projects for reference applications:</w:t>
      </w:r>
    </w:p>
    <w:p w14:paraId="7E03C218" w14:textId="77777777" w:rsidR="000825E9" w:rsidRDefault="00000000">
      <w:pPr>
        <w:numPr>
          <w:ilvl w:val="0"/>
          <w:numId w:val="4"/>
        </w:numPr>
        <w:ind w:left="1232" w:right="14" w:hanging="255"/>
      </w:pPr>
      <w:r>
        <w:t>Simple Example P2P – MiWi P2P reference application</w:t>
      </w:r>
    </w:p>
    <w:p w14:paraId="713A15D7" w14:textId="77777777" w:rsidR="000825E9" w:rsidRDefault="00000000">
      <w:pPr>
        <w:numPr>
          <w:ilvl w:val="0"/>
          <w:numId w:val="4"/>
        </w:numPr>
        <w:ind w:left="1232" w:right="14" w:hanging="255"/>
      </w:pPr>
      <w:r>
        <w:t>Chat Demo P2P – MiWi P2P reference application</w:t>
      </w:r>
    </w:p>
    <w:p w14:paraId="5C64D483" w14:textId="77777777" w:rsidR="000825E9" w:rsidRDefault="00000000">
      <w:pPr>
        <w:numPr>
          <w:ilvl w:val="0"/>
          <w:numId w:val="4"/>
        </w:numPr>
        <w:ind w:left="1232" w:right="14" w:hanging="255"/>
      </w:pPr>
      <w:r>
        <w:t>Simple Example Star – MiWi Star reference application</w:t>
      </w:r>
    </w:p>
    <w:p w14:paraId="233985BA" w14:textId="77777777" w:rsidR="000825E9" w:rsidRDefault="00000000">
      <w:pPr>
        <w:numPr>
          <w:ilvl w:val="0"/>
          <w:numId w:val="4"/>
        </w:numPr>
        <w:spacing w:after="130"/>
        <w:ind w:left="1232" w:right="14" w:hanging="255"/>
      </w:pPr>
      <w:r>
        <w:t>WSN Demo – MiWi Mesh reference application</w:t>
      </w:r>
    </w:p>
    <w:p w14:paraId="70CBE5C4" w14:textId="77777777" w:rsidR="000825E9" w:rsidRDefault="00000000">
      <w:pPr>
        <w:spacing w:after="141"/>
        <w:ind w:left="860" w:right="14"/>
      </w:pPr>
      <w:r>
        <w:t>Documentation:</w:t>
      </w:r>
    </w:p>
    <w:p w14:paraId="593A8F0E" w14:textId="77777777" w:rsidR="000825E9" w:rsidRDefault="00000000">
      <w:pPr>
        <w:numPr>
          <w:ilvl w:val="0"/>
          <w:numId w:val="4"/>
        </w:numPr>
        <w:ind w:left="1232" w:right="14" w:hanging="255"/>
      </w:pPr>
      <w:r>
        <w:lastRenderedPageBreak/>
        <w:t>Quick Start Guide</w:t>
      </w:r>
    </w:p>
    <w:p w14:paraId="368EF9DB" w14:textId="77777777" w:rsidR="000825E9" w:rsidRDefault="00000000">
      <w:pPr>
        <w:numPr>
          <w:ilvl w:val="0"/>
          <w:numId w:val="4"/>
        </w:numPr>
        <w:ind w:left="1232" w:right="14" w:hanging="255"/>
      </w:pPr>
      <w:r>
        <w:t>Migration Guide</w:t>
      </w:r>
    </w:p>
    <w:p w14:paraId="6DC413DF" w14:textId="77777777" w:rsidR="000825E9" w:rsidRDefault="00000000">
      <w:pPr>
        <w:numPr>
          <w:ilvl w:val="0"/>
          <w:numId w:val="5"/>
        </w:numPr>
        <w:ind w:right="14" w:hanging="255"/>
      </w:pPr>
      <w:r>
        <w:t>Release Notes</w:t>
      </w:r>
    </w:p>
    <w:p w14:paraId="163B372B" w14:textId="77777777" w:rsidR="000825E9" w:rsidRDefault="00000000">
      <w:pPr>
        <w:numPr>
          <w:ilvl w:val="0"/>
          <w:numId w:val="5"/>
        </w:numPr>
        <w:spacing w:after="582"/>
        <w:ind w:right="14" w:hanging="255"/>
      </w:pPr>
      <w:r>
        <w:t>Software Design Guide</w:t>
      </w:r>
    </w:p>
    <w:p w14:paraId="78C0287C" w14:textId="77777777" w:rsidR="000825E9" w:rsidRDefault="00000000">
      <w:pPr>
        <w:pStyle w:val="Heading2"/>
        <w:tabs>
          <w:tab w:val="center" w:pos="3164"/>
        </w:tabs>
        <w:ind w:left="-15" w:firstLine="0"/>
      </w:pPr>
      <w:r>
        <w:t xml:space="preserve">1.2 </w:t>
      </w:r>
      <w:r>
        <w:tab/>
        <w:t>Supported Hardware Platforms and IDEs</w:t>
      </w:r>
    </w:p>
    <w:p w14:paraId="7EDE2244" w14:textId="77777777" w:rsidR="000825E9" w:rsidRDefault="00000000">
      <w:pPr>
        <w:spacing w:after="113"/>
        <w:ind w:left="860" w:right="14"/>
      </w:pPr>
      <w:r>
        <w:t>The following table lists the supported hardware platforms and IDEs for the MiWi protocol.</w:t>
      </w:r>
    </w:p>
    <w:p w14:paraId="2AD58969" w14:textId="77777777" w:rsidR="000825E9" w:rsidRDefault="00000000">
      <w:pPr>
        <w:pStyle w:val="Heading3"/>
        <w:ind w:left="846"/>
      </w:pPr>
      <w:r>
        <w:t>Table 1-1. Supported Hardware Platforms and IDEs</w:t>
      </w:r>
    </w:p>
    <w:tbl>
      <w:tblPr>
        <w:tblStyle w:val="TableGrid"/>
        <w:tblW w:w="9346" w:type="dxa"/>
        <w:tblInd w:w="852" w:type="dxa"/>
        <w:tblCellMar>
          <w:top w:w="106" w:type="dxa"/>
          <w:left w:w="64" w:type="dxa"/>
          <w:right w:w="65" w:type="dxa"/>
        </w:tblCellMar>
        <w:tblLook w:val="04A0" w:firstRow="1" w:lastRow="0" w:firstColumn="1" w:lastColumn="0" w:noHBand="0" w:noVBand="1"/>
      </w:tblPr>
      <w:tblGrid>
        <w:gridCol w:w="1951"/>
        <w:gridCol w:w="1586"/>
        <w:gridCol w:w="2519"/>
        <w:gridCol w:w="3290"/>
      </w:tblGrid>
      <w:tr w:rsidR="000825E9" w14:paraId="07638B08" w14:textId="77777777">
        <w:trPr>
          <w:trHeight w:val="388"/>
        </w:trPr>
        <w:tc>
          <w:tcPr>
            <w:tcW w:w="1952" w:type="dxa"/>
            <w:tcBorders>
              <w:top w:val="single" w:sz="4" w:space="0" w:color="A7A9AB"/>
              <w:left w:val="single" w:sz="4" w:space="0" w:color="A7A9AB"/>
              <w:bottom w:val="single" w:sz="4" w:space="0" w:color="A7A9AB"/>
              <w:right w:val="single" w:sz="4" w:space="0" w:color="A7A9AB"/>
            </w:tcBorders>
            <w:shd w:val="clear" w:color="auto" w:fill="585858"/>
          </w:tcPr>
          <w:p w14:paraId="5D053A9D" w14:textId="77777777" w:rsidR="000825E9" w:rsidRDefault="00000000">
            <w:pPr>
              <w:spacing w:after="0" w:line="259" w:lineRule="auto"/>
              <w:ind w:left="0" w:firstLine="0"/>
              <w:jc w:val="center"/>
            </w:pPr>
            <w:r>
              <w:rPr>
                <w:b/>
                <w:color w:val="FFFFFF"/>
              </w:rPr>
              <w:t>Microcontroller</w:t>
            </w:r>
          </w:p>
        </w:tc>
        <w:tc>
          <w:tcPr>
            <w:tcW w:w="1586" w:type="dxa"/>
            <w:tcBorders>
              <w:top w:val="single" w:sz="4" w:space="0" w:color="A7A9AB"/>
              <w:left w:val="single" w:sz="4" w:space="0" w:color="A7A9AB"/>
              <w:bottom w:val="single" w:sz="4" w:space="0" w:color="A7A9AB"/>
              <w:right w:val="single" w:sz="4" w:space="0" w:color="A7A9AB"/>
            </w:tcBorders>
            <w:shd w:val="clear" w:color="auto" w:fill="585858"/>
          </w:tcPr>
          <w:p w14:paraId="2CA67F17" w14:textId="77777777" w:rsidR="000825E9" w:rsidRDefault="00000000">
            <w:pPr>
              <w:spacing w:after="0" w:line="259" w:lineRule="auto"/>
              <w:ind w:left="12" w:firstLine="0"/>
              <w:jc w:val="both"/>
            </w:pPr>
            <w:r>
              <w:rPr>
                <w:b/>
                <w:color w:val="FFFFFF"/>
              </w:rPr>
              <w:t>RF Transceiver</w:t>
            </w:r>
          </w:p>
        </w:tc>
        <w:tc>
          <w:tcPr>
            <w:tcW w:w="2519" w:type="dxa"/>
            <w:tcBorders>
              <w:top w:val="single" w:sz="4" w:space="0" w:color="A7A9AB"/>
              <w:left w:val="single" w:sz="4" w:space="0" w:color="A7A9AB"/>
              <w:bottom w:val="single" w:sz="4" w:space="0" w:color="A7A9AB"/>
              <w:right w:val="single" w:sz="4" w:space="0" w:color="A7A9AB"/>
            </w:tcBorders>
            <w:shd w:val="clear" w:color="auto" w:fill="585858"/>
          </w:tcPr>
          <w:p w14:paraId="0A6657F8" w14:textId="77777777" w:rsidR="000825E9" w:rsidRDefault="00000000">
            <w:pPr>
              <w:spacing w:after="0" w:line="259" w:lineRule="auto"/>
              <w:ind w:left="1" w:firstLine="0"/>
              <w:jc w:val="both"/>
            </w:pPr>
            <w:r>
              <w:rPr>
                <w:b/>
                <w:color w:val="FFFFFF"/>
              </w:rPr>
              <w:t>Supported Evaluation Kit</w:t>
            </w:r>
          </w:p>
        </w:tc>
        <w:tc>
          <w:tcPr>
            <w:tcW w:w="3290" w:type="dxa"/>
            <w:tcBorders>
              <w:top w:val="single" w:sz="4" w:space="0" w:color="A7A9AB"/>
              <w:left w:val="single" w:sz="4" w:space="0" w:color="A7A9AB"/>
              <w:bottom w:val="single" w:sz="4" w:space="0" w:color="A7A9AB"/>
              <w:right w:val="single" w:sz="4" w:space="0" w:color="A7A9AB"/>
            </w:tcBorders>
            <w:shd w:val="clear" w:color="auto" w:fill="585858"/>
          </w:tcPr>
          <w:p w14:paraId="13498AEE" w14:textId="77777777" w:rsidR="000825E9" w:rsidRDefault="00000000">
            <w:pPr>
              <w:spacing w:after="0" w:line="259" w:lineRule="auto"/>
              <w:ind w:left="2" w:firstLine="0"/>
              <w:jc w:val="center"/>
            </w:pPr>
            <w:r>
              <w:rPr>
                <w:b/>
                <w:color w:val="FFFFFF"/>
              </w:rPr>
              <w:t>Supported IDEs</w:t>
            </w:r>
          </w:p>
        </w:tc>
      </w:tr>
      <w:tr w:rsidR="000825E9" w14:paraId="02A523B5" w14:textId="77777777">
        <w:trPr>
          <w:trHeight w:val="1091"/>
        </w:trPr>
        <w:tc>
          <w:tcPr>
            <w:tcW w:w="1952" w:type="dxa"/>
            <w:tcBorders>
              <w:top w:val="single" w:sz="4" w:space="0" w:color="A7A9AB"/>
              <w:left w:val="single" w:sz="4" w:space="0" w:color="A7A9AB"/>
              <w:bottom w:val="single" w:sz="4" w:space="0" w:color="A7A9AB"/>
              <w:right w:val="single" w:sz="4" w:space="0" w:color="A7A9AB"/>
            </w:tcBorders>
            <w:shd w:val="clear" w:color="auto" w:fill="F2F2F2"/>
          </w:tcPr>
          <w:p w14:paraId="10D958B9" w14:textId="77777777" w:rsidR="000825E9" w:rsidRDefault="00000000">
            <w:pPr>
              <w:spacing w:after="0" w:line="259" w:lineRule="auto"/>
              <w:ind w:left="0" w:firstLine="0"/>
              <w:jc w:val="both"/>
            </w:pPr>
            <w:r>
              <w:t>SAMR21G18A (SIP)</w:t>
            </w:r>
          </w:p>
        </w:tc>
        <w:tc>
          <w:tcPr>
            <w:tcW w:w="1586" w:type="dxa"/>
            <w:tcBorders>
              <w:top w:val="single" w:sz="4" w:space="0" w:color="A7A9AB"/>
              <w:left w:val="single" w:sz="4" w:space="0" w:color="A7A9AB"/>
              <w:bottom w:val="single" w:sz="4" w:space="0" w:color="A7A9AB"/>
              <w:right w:val="single" w:sz="4" w:space="0" w:color="A7A9AB"/>
            </w:tcBorders>
            <w:shd w:val="clear" w:color="auto" w:fill="F2F2F2"/>
          </w:tcPr>
          <w:p w14:paraId="7D2D6820" w14:textId="77777777" w:rsidR="000825E9" w:rsidRDefault="00000000">
            <w:pPr>
              <w:spacing w:after="0" w:line="259" w:lineRule="auto"/>
              <w:ind w:left="1" w:firstLine="0"/>
            </w:pPr>
            <w:r>
              <w:t>RF233 (in SIP)</w:t>
            </w:r>
          </w:p>
        </w:tc>
        <w:tc>
          <w:tcPr>
            <w:tcW w:w="2519" w:type="dxa"/>
            <w:tcBorders>
              <w:top w:val="single" w:sz="4" w:space="0" w:color="A7A9AB"/>
              <w:left w:val="single" w:sz="4" w:space="0" w:color="A7A9AB"/>
              <w:bottom w:val="single" w:sz="4" w:space="0" w:color="A7A9AB"/>
              <w:right w:val="single" w:sz="4" w:space="0" w:color="A7A9AB"/>
            </w:tcBorders>
            <w:shd w:val="clear" w:color="auto" w:fill="F2F2F2"/>
          </w:tcPr>
          <w:p w14:paraId="5200994C" w14:textId="77777777" w:rsidR="000825E9" w:rsidRDefault="00000000">
            <w:pPr>
              <w:spacing w:after="132" w:line="259" w:lineRule="auto"/>
              <w:ind w:left="1" w:firstLine="0"/>
            </w:pPr>
            <w:r>
              <w:t>SAMR21 ZLLEK</w:t>
            </w:r>
          </w:p>
          <w:p w14:paraId="7C05D43E" w14:textId="77777777" w:rsidR="000825E9" w:rsidRDefault="00000000">
            <w:pPr>
              <w:spacing w:after="0" w:line="259" w:lineRule="auto"/>
              <w:ind w:left="1" w:firstLine="0"/>
            </w:pPr>
            <w:r>
              <w:t>SAMR21 XPRO</w:t>
            </w:r>
          </w:p>
        </w:tc>
        <w:tc>
          <w:tcPr>
            <w:tcW w:w="3290" w:type="dxa"/>
            <w:tcBorders>
              <w:top w:val="single" w:sz="4" w:space="0" w:color="A7A9AB"/>
              <w:left w:val="single" w:sz="4" w:space="0" w:color="A7A9AB"/>
              <w:bottom w:val="single" w:sz="4" w:space="0" w:color="A7A9AB"/>
              <w:right w:val="single" w:sz="4" w:space="0" w:color="A7A9AB"/>
            </w:tcBorders>
            <w:shd w:val="clear" w:color="auto" w:fill="F2F2F2"/>
            <w:vAlign w:val="center"/>
          </w:tcPr>
          <w:p w14:paraId="06AC5459" w14:textId="77777777" w:rsidR="000825E9" w:rsidRDefault="00000000">
            <w:pPr>
              <w:spacing w:after="13" w:line="259" w:lineRule="auto"/>
              <w:ind w:left="1" w:firstLine="0"/>
            </w:pPr>
            <w:r>
              <w:t>Atmel Studio v7.0</w:t>
            </w:r>
          </w:p>
          <w:p w14:paraId="1C2C9DB2" w14:textId="77777777" w:rsidR="000825E9" w:rsidRDefault="00000000">
            <w:pPr>
              <w:spacing w:after="0" w:line="259" w:lineRule="auto"/>
              <w:ind w:left="1773" w:firstLine="0"/>
              <w:jc w:val="center"/>
            </w:pPr>
            <w:r>
              <w:rPr>
                <w:sz w:val="13"/>
              </w:rPr>
              <w:t>®</w:t>
            </w:r>
          </w:p>
          <w:p w14:paraId="76AA7473" w14:textId="77777777" w:rsidR="000825E9" w:rsidRDefault="00000000">
            <w:pPr>
              <w:spacing w:after="12" w:line="259" w:lineRule="auto"/>
              <w:ind w:left="1" w:firstLine="0"/>
            </w:pPr>
            <w:r>
              <w:t>IAR Embedded Workbench for</w:t>
            </w:r>
          </w:p>
          <w:p w14:paraId="0442683A" w14:textId="77777777" w:rsidR="000825E9" w:rsidRDefault="00000000">
            <w:pPr>
              <w:spacing w:after="0" w:line="259" w:lineRule="auto"/>
              <w:ind w:left="1" w:firstLine="0"/>
            </w:pPr>
            <w:r>
              <w:t>ARM 7.4</w:t>
            </w:r>
          </w:p>
        </w:tc>
      </w:tr>
      <w:tr w:rsidR="000825E9" w14:paraId="7E1C27D4" w14:textId="77777777">
        <w:trPr>
          <w:trHeight w:val="830"/>
        </w:trPr>
        <w:tc>
          <w:tcPr>
            <w:tcW w:w="1952" w:type="dxa"/>
            <w:tcBorders>
              <w:top w:val="single" w:sz="4" w:space="0" w:color="A7A9AB"/>
              <w:left w:val="single" w:sz="4" w:space="0" w:color="A7A9AB"/>
              <w:bottom w:val="single" w:sz="4" w:space="0" w:color="A7A9AB"/>
              <w:right w:val="single" w:sz="4" w:space="0" w:color="A7A9AB"/>
            </w:tcBorders>
            <w:shd w:val="clear" w:color="auto" w:fill="D9D9D9"/>
          </w:tcPr>
          <w:p w14:paraId="145797CB" w14:textId="77777777" w:rsidR="000825E9" w:rsidRDefault="00000000">
            <w:pPr>
              <w:spacing w:after="0" w:line="259" w:lineRule="auto"/>
              <w:ind w:left="0" w:firstLine="0"/>
              <w:jc w:val="both"/>
            </w:pPr>
            <w:r>
              <w:t>SAMR30G18A (SIP)</w:t>
            </w:r>
          </w:p>
        </w:tc>
        <w:tc>
          <w:tcPr>
            <w:tcW w:w="1586" w:type="dxa"/>
            <w:tcBorders>
              <w:top w:val="single" w:sz="4" w:space="0" w:color="A7A9AB"/>
              <w:left w:val="single" w:sz="4" w:space="0" w:color="A7A9AB"/>
              <w:bottom w:val="single" w:sz="4" w:space="0" w:color="A7A9AB"/>
              <w:right w:val="single" w:sz="4" w:space="0" w:color="A7A9AB"/>
            </w:tcBorders>
            <w:shd w:val="clear" w:color="auto" w:fill="D9D9D9"/>
          </w:tcPr>
          <w:p w14:paraId="7F6713B2" w14:textId="77777777" w:rsidR="000825E9" w:rsidRDefault="00000000">
            <w:pPr>
              <w:spacing w:after="0" w:line="259" w:lineRule="auto"/>
              <w:ind w:left="1" w:firstLine="0"/>
              <w:jc w:val="both"/>
            </w:pPr>
            <w:r>
              <w:t>RF212B (in SIP)</w:t>
            </w:r>
          </w:p>
        </w:tc>
        <w:tc>
          <w:tcPr>
            <w:tcW w:w="2519" w:type="dxa"/>
            <w:tcBorders>
              <w:top w:val="single" w:sz="4" w:space="0" w:color="A7A9AB"/>
              <w:left w:val="single" w:sz="4" w:space="0" w:color="A7A9AB"/>
              <w:bottom w:val="single" w:sz="4" w:space="0" w:color="A7A9AB"/>
              <w:right w:val="single" w:sz="4" w:space="0" w:color="A7A9AB"/>
            </w:tcBorders>
            <w:shd w:val="clear" w:color="auto" w:fill="D9D9D9"/>
            <w:vAlign w:val="center"/>
          </w:tcPr>
          <w:p w14:paraId="306B996A" w14:textId="77777777" w:rsidR="000825E9" w:rsidRDefault="00000000">
            <w:pPr>
              <w:spacing w:after="132" w:line="259" w:lineRule="auto"/>
              <w:ind w:left="1" w:firstLine="0"/>
            </w:pPr>
            <w:r>
              <w:t>SAMR30 XPRO</w:t>
            </w:r>
          </w:p>
          <w:p w14:paraId="2AE933D4" w14:textId="77777777" w:rsidR="000825E9" w:rsidRDefault="00000000">
            <w:pPr>
              <w:spacing w:after="0" w:line="259" w:lineRule="auto"/>
              <w:ind w:left="1" w:firstLine="0"/>
            </w:pPr>
            <w:r>
              <w:t>SAMR30M XPRO</w:t>
            </w:r>
          </w:p>
        </w:tc>
        <w:tc>
          <w:tcPr>
            <w:tcW w:w="3290" w:type="dxa"/>
            <w:tcBorders>
              <w:top w:val="single" w:sz="4" w:space="0" w:color="A7A9AB"/>
              <w:left w:val="single" w:sz="4" w:space="0" w:color="A7A9AB"/>
              <w:bottom w:val="single" w:sz="4" w:space="0" w:color="A7A9AB"/>
              <w:right w:val="single" w:sz="4" w:space="0" w:color="A7A9AB"/>
            </w:tcBorders>
            <w:shd w:val="clear" w:color="auto" w:fill="D9D9D9"/>
          </w:tcPr>
          <w:p w14:paraId="4F7607F5" w14:textId="77777777" w:rsidR="000825E9" w:rsidRDefault="00000000">
            <w:pPr>
              <w:spacing w:after="0" w:line="259" w:lineRule="auto"/>
              <w:ind w:left="1" w:firstLine="0"/>
            </w:pPr>
            <w:r>
              <w:t>Atmel Studio v7.0</w:t>
            </w:r>
          </w:p>
        </w:tc>
      </w:tr>
    </w:tbl>
    <w:p w14:paraId="1930EA73" w14:textId="77777777" w:rsidR="000825E9" w:rsidRDefault="00000000">
      <w:r>
        <w:br w:type="page"/>
      </w:r>
    </w:p>
    <w:p w14:paraId="049F1021" w14:textId="77777777" w:rsidR="000825E9" w:rsidRDefault="00000000">
      <w:pPr>
        <w:spacing w:after="667" w:line="265" w:lineRule="auto"/>
        <w:ind w:left="10" w:right="-15"/>
        <w:jc w:val="right"/>
      </w:pPr>
      <w:r>
        <w:rPr>
          <w:b/>
          <w:sz w:val="24"/>
        </w:rPr>
        <w:lastRenderedPageBreak/>
        <w:t>MiWi Documentation</w:t>
      </w:r>
    </w:p>
    <w:p w14:paraId="653A6700" w14:textId="77777777" w:rsidR="000825E9" w:rsidRDefault="00000000">
      <w:pPr>
        <w:pStyle w:val="Heading1"/>
        <w:tabs>
          <w:tab w:val="center" w:pos="2234"/>
        </w:tabs>
        <w:ind w:left="-15" w:firstLine="0"/>
      </w:pPr>
      <w:r>
        <w:t xml:space="preserve">2. </w:t>
      </w:r>
      <w:r>
        <w:tab/>
        <w:t>MiWi Documentation</w:t>
      </w:r>
    </w:p>
    <w:p w14:paraId="0C8E60DE" w14:textId="77777777" w:rsidR="000825E9" w:rsidRDefault="00000000">
      <w:pPr>
        <w:spacing w:after="122"/>
        <w:ind w:left="860" w:right="14"/>
      </w:pPr>
      <w:r>
        <w:t>This chapter provides the list of documentation available for MiWi. It is intended to help the user find required information during application evaluation and development.</w:t>
      </w:r>
    </w:p>
    <w:p w14:paraId="4D26CD69" w14:textId="77777777" w:rsidR="000825E9" w:rsidRDefault="00000000">
      <w:pPr>
        <w:pStyle w:val="Heading2"/>
        <w:spacing w:after="149"/>
        <w:ind w:left="846"/>
      </w:pPr>
      <w:r>
        <w:rPr>
          <w:sz w:val="20"/>
        </w:rPr>
        <w:t>ASF Documentation</w:t>
      </w:r>
    </w:p>
    <w:p w14:paraId="64A307CA" w14:textId="77777777" w:rsidR="000825E9" w:rsidRDefault="00000000">
      <w:pPr>
        <w:numPr>
          <w:ilvl w:val="0"/>
          <w:numId w:val="6"/>
        </w:numPr>
        <w:spacing w:after="67" w:line="265" w:lineRule="auto"/>
        <w:ind w:hanging="255"/>
      </w:pPr>
      <w:hyperlink r:id="rId14">
        <w:r>
          <w:rPr>
            <w:color w:val="0000FF"/>
          </w:rPr>
          <w:t>ASF Documentation</w:t>
        </w:r>
      </w:hyperlink>
    </w:p>
    <w:p w14:paraId="5D6EB7A2" w14:textId="77777777" w:rsidR="000825E9" w:rsidRDefault="00000000">
      <w:pPr>
        <w:numPr>
          <w:ilvl w:val="0"/>
          <w:numId w:val="6"/>
        </w:numPr>
        <w:spacing w:after="67" w:line="265" w:lineRule="auto"/>
        <w:ind w:hanging="255"/>
      </w:pPr>
      <w:hyperlink r:id="rId15">
        <w:r>
          <w:rPr>
            <w:color w:val="0000FF"/>
          </w:rPr>
          <w:t>ASF Getting Started</w:t>
        </w:r>
      </w:hyperlink>
    </w:p>
    <w:p w14:paraId="7B87A73A" w14:textId="77777777" w:rsidR="000825E9" w:rsidRDefault="00000000">
      <w:pPr>
        <w:numPr>
          <w:ilvl w:val="0"/>
          <w:numId w:val="6"/>
        </w:numPr>
        <w:spacing w:after="133" w:line="265" w:lineRule="auto"/>
        <w:ind w:hanging="255"/>
      </w:pPr>
      <w:hyperlink r:id="rId16">
        <w:r>
          <w:rPr>
            <w:color w:val="0000FF"/>
          </w:rPr>
          <w:t>ASF Wizard</w:t>
        </w:r>
      </w:hyperlink>
    </w:p>
    <w:p w14:paraId="1E27530F" w14:textId="77777777" w:rsidR="000825E9" w:rsidRDefault="00000000">
      <w:pPr>
        <w:pStyle w:val="Heading2"/>
        <w:spacing w:after="151"/>
        <w:ind w:left="846"/>
      </w:pPr>
      <w:r>
        <w:rPr>
          <w:sz w:val="20"/>
        </w:rPr>
        <w:t>MiWi Documentation/Tools on Website</w:t>
      </w:r>
    </w:p>
    <w:p w14:paraId="65AA2B02" w14:textId="77777777" w:rsidR="000825E9" w:rsidRDefault="00000000">
      <w:pPr>
        <w:numPr>
          <w:ilvl w:val="0"/>
          <w:numId w:val="7"/>
        </w:numPr>
        <w:spacing w:after="13" w:line="265" w:lineRule="auto"/>
        <w:ind w:hanging="255"/>
      </w:pPr>
      <w:hyperlink r:id="rId17">
        <w:r>
          <w:rPr>
            <w:color w:val="0000FF"/>
          </w:rPr>
          <w:t>MiWi</w:t>
        </w:r>
      </w:hyperlink>
      <w:hyperlink r:id="rId18">
        <w:r>
          <w:rPr>
            <w:color w:val="0000FF"/>
            <w:sz w:val="26"/>
            <w:vertAlign w:val="superscript"/>
          </w:rPr>
          <w:t>™</w:t>
        </w:r>
      </w:hyperlink>
      <w:hyperlink r:id="rId19">
        <w:r>
          <w:rPr>
            <w:color w:val="0000FF"/>
          </w:rPr>
          <w:t xml:space="preserve"> P2P and Star Protocol Application Note</w:t>
        </w:r>
      </w:hyperlink>
    </w:p>
    <w:p w14:paraId="4C40CD48" w14:textId="77777777" w:rsidR="000825E9" w:rsidRDefault="00000000">
      <w:pPr>
        <w:numPr>
          <w:ilvl w:val="0"/>
          <w:numId w:val="7"/>
        </w:numPr>
        <w:spacing w:after="11" w:line="265" w:lineRule="auto"/>
        <w:ind w:hanging="255"/>
      </w:pPr>
      <w:hyperlink r:id="rId20">
        <w:r>
          <w:rPr>
            <w:color w:val="0000FF"/>
          </w:rPr>
          <w:t>AN1284 - Microchip Wireless (MiWi</w:t>
        </w:r>
      </w:hyperlink>
      <w:hyperlink r:id="rId21">
        <w:r>
          <w:rPr>
            <w:color w:val="0000FF"/>
            <w:sz w:val="26"/>
            <w:vertAlign w:val="superscript"/>
          </w:rPr>
          <w:t>™</w:t>
        </w:r>
      </w:hyperlink>
      <w:hyperlink r:id="rId22">
        <w:r>
          <w:rPr>
            <w:color w:val="0000FF"/>
          </w:rPr>
          <w:t>) Application Programming Interface - MiApp</w:t>
        </w:r>
      </w:hyperlink>
    </w:p>
    <w:p w14:paraId="6D103006" w14:textId="77777777" w:rsidR="000825E9" w:rsidRDefault="00000000">
      <w:pPr>
        <w:numPr>
          <w:ilvl w:val="0"/>
          <w:numId w:val="7"/>
        </w:numPr>
        <w:spacing w:after="9" w:line="265" w:lineRule="auto"/>
        <w:ind w:hanging="255"/>
      </w:pPr>
      <w:hyperlink r:id="rId23">
        <w:r>
          <w:rPr>
            <w:color w:val="0000FF"/>
          </w:rPr>
          <w:t>AN1283 - Microchip Wireless (MiWi</w:t>
        </w:r>
      </w:hyperlink>
      <w:hyperlink r:id="rId24">
        <w:r>
          <w:rPr>
            <w:color w:val="0000FF"/>
            <w:sz w:val="26"/>
            <w:vertAlign w:val="superscript"/>
          </w:rPr>
          <w:t>™</w:t>
        </w:r>
      </w:hyperlink>
      <w:hyperlink r:id="rId25">
        <w:r>
          <w:rPr>
            <w:color w:val="0000FF"/>
          </w:rPr>
          <w:t>) Media Access Control Interface - MiMAC</w:t>
        </w:r>
      </w:hyperlink>
    </w:p>
    <w:p w14:paraId="210F5376" w14:textId="77777777" w:rsidR="000825E9" w:rsidRDefault="00000000">
      <w:pPr>
        <w:numPr>
          <w:ilvl w:val="0"/>
          <w:numId w:val="7"/>
        </w:numPr>
        <w:spacing w:after="67" w:line="265" w:lineRule="auto"/>
        <w:ind w:hanging="255"/>
      </w:pPr>
      <w:hyperlink r:id="rId26">
        <w:r>
          <w:rPr>
            <w:color w:val="0000FF"/>
          </w:rPr>
          <w:t>MiWi</w:t>
        </w:r>
      </w:hyperlink>
      <w:hyperlink r:id="rId27">
        <w:r>
          <w:rPr>
            <w:color w:val="0000FF"/>
            <w:sz w:val="26"/>
            <w:vertAlign w:val="superscript"/>
          </w:rPr>
          <w:t>™</w:t>
        </w:r>
      </w:hyperlink>
      <w:hyperlink r:id="rId28">
        <w:r>
          <w:rPr>
            <w:color w:val="0000FF"/>
          </w:rPr>
          <w:t xml:space="preserve"> Protocol Sniffer</w:t>
        </w:r>
      </w:hyperlink>
    </w:p>
    <w:p w14:paraId="6401A451" w14:textId="77777777" w:rsidR="000825E9" w:rsidRDefault="00000000">
      <w:pPr>
        <w:pStyle w:val="Heading2"/>
        <w:spacing w:after="0"/>
        <w:ind w:left="846"/>
      </w:pPr>
      <w:r>
        <w:rPr>
          <w:sz w:val="20"/>
        </w:rPr>
        <w:t>MiWi</w:t>
      </w:r>
      <w:r>
        <w:rPr>
          <w:sz w:val="26"/>
          <w:vertAlign w:val="superscript"/>
        </w:rPr>
        <w:t>™</w:t>
      </w:r>
      <w:r>
        <w:rPr>
          <w:sz w:val="20"/>
        </w:rPr>
        <w:t xml:space="preserve"> Documentation in ASF Package</w:t>
      </w:r>
    </w:p>
    <w:tbl>
      <w:tblPr>
        <w:tblStyle w:val="TableGrid"/>
        <w:tblW w:w="9346" w:type="dxa"/>
        <w:tblInd w:w="852" w:type="dxa"/>
        <w:tblCellMar>
          <w:top w:w="106" w:type="dxa"/>
          <w:left w:w="64" w:type="dxa"/>
          <w:right w:w="115" w:type="dxa"/>
        </w:tblCellMar>
        <w:tblLook w:val="04A0" w:firstRow="1" w:lastRow="0" w:firstColumn="1" w:lastColumn="0" w:noHBand="0" w:noVBand="1"/>
      </w:tblPr>
      <w:tblGrid>
        <w:gridCol w:w="2386"/>
        <w:gridCol w:w="6960"/>
      </w:tblGrid>
      <w:tr w:rsidR="000825E9" w14:paraId="745A7350" w14:textId="77777777">
        <w:trPr>
          <w:trHeight w:val="388"/>
        </w:trPr>
        <w:tc>
          <w:tcPr>
            <w:tcW w:w="2386" w:type="dxa"/>
            <w:tcBorders>
              <w:top w:val="single" w:sz="4" w:space="0" w:color="A7A9AB"/>
              <w:left w:val="single" w:sz="4" w:space="0" w:color="A7A9AB"/>
              <w:bottom w:val="single" w:sz="4" w:space="0" w:color="A7A9AB"/>
              <w:right w:val="single" w:sz="4" w:space="0" w:color="A7A9AB"/>
            </w:tcBorders>
            <w:shd w:val="clear" w:color="auto" w:fill="585858"/>
          </w:tcPr>
          <w:p w14:paraId="2E099816" w14:textId="77777777" w:rsidR="000825E9" w:rsidRDefault="00000000">
            <w:pPr>
              <w:spacing w:after="0" w:line="259" w:lineRule="auto"/>
              <w:ind w:left="50" w:firstLine="0"/>
              <w:jc w:val="center"/>
            </w:pPr>
            <w:r>
              <w:rPr>
                <w:b/>
                <w:color w:val="FFFFFF"/>
              </w:rPr>
              <w:t>Title</w:t>
            </w:r>
          </w:p>
        </w:tc>
        <w:tc>
          <w:tcPr>
            <w:tcW w:w="6960" w:type="dxa"/>
            <w:tcBorders>
              <w:top w:val="single" w:sz="4" w:space="0" w:color="A7A9AB"/>
              <w:left w:val="single" w:sz="4" w:space="0" w:color="A7A9AB"/>
              <w:bottom w:val="single" w:sz="4" w:space="0" w:color="A7A9AB"/>
              <w:right w:val="single" w:sz="4" w:space="0" w:color="A7A9AB"/>
            </w:tcBorders>
            <w:shd w:val="clear" w:color="auto" w:fill="585858"/>
          </w:tcPr>
          <w:p w14:paraId="411C439B" w14:textId="77777777" w:rsidR="000825E9" w:rsidRDefault="00000000">
            <w:pPr>
              <w:spacing w:after="0" w:line="259" w:lineRule="auto"/>
              <w:ind w:left="53" w:firstLine="0"/>
              <w:jc w:val="center"/>
            </w:pPr>
            <w:r>
              <w:rPr>
                <w:b/>
                <w:color w:val="FFFFFF"/>
              </w:rPr>
              <w:t>Description</w:t>
            </w:r>
          </w:p>
        </w:tc>
      </w:tr>
      <w:tr w:rsidR="000825E9" w14:paraId="3F7A0951" w14:textId="77777777">
        <w:trPr>
          <w:trHeight w:val="391"/>
        </w:trPr>
        <w:tc>
          <w:tcPr>
            <w:tcW w:w="2386" w:type="dxa"/>
            <w:tcBorders>
              <w:top w:val="single" w:sz="4" w:space="0" w:color="A7A9AB"/>
              <w:left w:val="single" w:sz="4" w:space="0" w:color="A7A9AB"/>
              <w:bottom w:val="single" w:sz="4" w:space="0" w:color="A7A9AB"/>
              <w:right w:val="single" w:sz="4" w:space="0" w:color="A7A9AB"/>
            </w:tcBorders>
            <w:shd w:val="clear" w:color="auto" w:fill="F2F2F2"/>
          </w:tcPr>
          <w:p w14:paraId="4D06B461" w14:textId="77777777" w:rsidR="000825E9" w:rsidRDefault="00000000">
            <w:pPr>
              <w:spacing w:after="0" w:line="259" w:lineRule="auto"/>
              <w:ind w:left="0" w:firstLine="0"/>
            </w:pPr>
            <w:r>
              <w:t>Quick Start Guide</w:t>
            </w:r>
          </w:p>
        </w:tc>
        <w:tc>
          <w:tcPr>
            <w:tcW w:w="6960" w:type="dxa"/>
            <w:tcBorders>
              <w:top w:val="single" w:sz="4" w:space="0" w:color="A7A9AB"/>
              <w:left w:val="single" w:sz="4" w:space="0" w:color="A7A9AB"/>
              <w:bottom w:val="single" w:sz="4" w:space="0" w:color="A7A9AB"/>
              <w:right w:val="single" w:sz="4" w:space="0" w:color="A7A9AB"/>
            </w:tcBorders>
            <w:shd w:val="clear" w:color="auto" w:fill="F2F2F2"/>
          </w:tcPr>
          <w:p w14:paraId="1542D1DF" w14:textId="77777777" w:rsidR="000825E9" w:rsidRDefault="00000000">
            <w:pPr>
              <w:spacing w:after="0" w:line="259" w:lineRule="auto"/>
              <w:ind w:left="1" w:firstLine="0"/>
            </w:pPr>
            <w:r>
              <w:t>This document which helps to quickly start with MiWi</w:t>
            </w:r>
            <w:r>
              <w:rPr>
                <w:sz w:val="26"/>
                <w:vertAlign w:val="superscript"/>
              </w:rPr>
              <w:t>™</w:t>
            </w:r>
          </w:p>
        </w:tc>
      </w:tr>
      <w:tr w:rsidR="000825E9" w14:paraId="60EB0729" w14:textId="77777777">
        <w:trPr>
          <w:trHeight w:val="390"/>
        </w:trPr>
        <w:tc>
          <w:tcPr>
            <w:tcW w:w="2386" w:type="dxa"/>
            <w:tcBorders>
              <w:top w:val="single" w:sz="4" w:space="0" w:color="A7A9AB"/>
              <w:left w:val="single" w:sz="4" w:space="0" w:color="A7A9AB"/>
              <w:bottom w:val="single" w:sz="4" w:space="0" w:color="A7A9AB"/>
              <w:right w:val="single" w:sz="4" w:space="0" w:color="A7A9AB"/>
            </w:tcBorders>
            <w:shd w:val="clear" w:color="auto" w:fill="D9D9D9"/>
          </w:tcPr>
          <w:p w14:paraId="47C42FD5" w14:textId="77777777" w:rsidR="000825E9" w:rsidRDefault="00000000">
            <w:pPr>
              <w:spacing w:after="0" w:line="259" w:lineRule="auto"/>
              <w:ind w:left="0" w:firstLine="0"/>
            </w:pPr>
            <w:r>
              <w:t>Migration Guide</w:t>
            </w:r>
          </w:p>
        </w:tc>
        <w:tc>
          <w:tcPr>
            <w:tcW w:w="6960" w:type="dxa"/>
            <w:tcBorders>
              <w:top w:val="single" w:sz="4" w:space="0" w:color="A7A9AB"/>
              <w:left w:val="single" w:sz="4" w:space="0" w:color="A7A9AB"/>
              <w:bottom w:val="single" w:sz="4" w:space="0" w:color="A7A9AB"/>
              <w:right w:val="single" w:sz="4" w:space="0" w:color="A7A9AB"/>
            </w:tcBorders>
            <w:shd w:val="clear" w:color="auto" w:fill="D9D9D9"/>
          </w:tcPr>
          <w:p w14:paraId="4C6BDC30" w14:textId="77777777" w:rsidR="000825E9" w:rsidRDefault="00000000">
            <w:pPr>
              <w:spacing w:after="0" w:line="259" w:lineRule="auto"/>
              <w:ind w:left="1" w:firstLine="0"/>
            </w:pPr>
            <w:r>
              <w:t>Lists the migration guidelines to use the current version of MiWi</w:t>
            </w:r>
            <w:r>
              <w:rPr>
                <w:sz w:val="26"/>
                <w:vertAlign w:val="superscript"/>
              </w:rPr>
              <w:t>™</w:t>
            </w:r>
          </w:p>
        </w:tc>
      </w:tr>
      <w:tr w:rsidR="000825E9" w14:paraId="2AAAF2FA" w14:textId="77777777">
        <w:trPr>
          <w:trHeight w:val="390"/>
        </w:trPr>
        <w:tc>
          <w:tcPr>
            <w:tcW w:w="2386" w:type="dxa"/>
            <w:tcBorders>
              <w:top w:val="single" w:sz="4" w:space="0" w:color="A7A9AB"/>
              <w:left w:val="single" w:sz="4" w:space="0" w:color="A7A9AB"/>
              <w:bottom w:val="single" w:sz="4" w:space="0" w:color="A7A9AB"/>
              <w:right w:val="single" w:sz="4" w:space="0" w:color="A7A9AB"/>
            </w:tcBorders>
            <w:shd w:val="clear" w:color="auto" w:fill="F2F2F2"/>
          </w:tcPr>
          <w:p w14:paraId="337E950C" w14:textId="77777777" w:rsidR="000825E9" w:rsidRDefault="00000000">
            <w:pPr>
              <w:spacing w:after="0" w:line="259" w:lineRule="auto"/>
              <w:ind w:left="0" w:firstLine="0"/>
            </w:pPr>
            <w:r>
              <w:t>Release Notes</w:t>
            </w:r>
          </w:p>
        </w:tc>
        <w:tc>
          <w:tcPr>
            <w:tcW w:w="6960" w:type="dxa"/>
            <w:tcBorders>
              <w:top w:val="single" w:sz="4" w:space="0" w:color="A7A9AB"/>
              <w:left w:val="single" w:sz="4" w:space="0" w:color="A7A9AB"/>
              <w:bottom w:val="single" w:sz="4" w:space="0" w:color="A7A9AB"/>
              <w:right w:val="single" w:sz="4" w:space="0" w:color="A7A9AB"/>
            </w:tcBorders>
            <w:shd w:val="clear" w:color="auto" w:fill="F2F2F2"/>
          </w:tcPr>
          <w:p w14:paraId="1A28CF71" w14:textId="77777777" w:rsidR="000825E9" w:rsidRDefault="00000000">
            <w:pPr>
              <w:spacing w:after="0" w:line="259" w:lineRule="auto"/>
              <w:ind w:left="1" w:firstLine="0"/>
            </w:pPr>
            <w:r>
              <w:t>Provides information on release features and enhancements</w:t>
            </w:r>
          </w:p>
        </w:tc>
      </w:tr>
      <w:tr w:rsidR="000825E9" w14:paraId="04C0FF14" w14:textId="77777777">
        <w:trPr>
          <w:trHeight w:val="390"/>
        </w:trPr>
        <w:tc>
          <w:tcPr>
            <w:tcW w:w="2386" w:type="dxa"/>
            <w:tcBorders>
              <w:top w:val="single" w:sz="4" w:space="0" w:color="A7A9AB"/>
              <w:left w:val="single" w:sz="4" w:space="0" w:color="A7A9AB"/>
              <w:bottom w:val="single" w:sz="4" w:space="0" w:color="A7A9AB"/>
              <w:right w:val="single" w:sz="4" w:space="0" w:color="A7A9AB"/>
            </w:tcBorders>
            <w:shd w:val="clear" w:color="auto" w:fill="D9D9D9"/>
          </w:tcPr>
          <w:p w14:paraId="7B381AE3" w14:textId="77777777" w:rsidR="000825E9" w:rsidRDefault="00000000">
            <w:pPr>
              <w:spacing w:after="0" w:line="259" w:lineRule="auto"/>
              <w:ind w:left="0" w:firstLine="0"/>
            </w:pPr>
            <w:r>
              <w:t>Software Design Guide</w:t>
            </w:r>
          </w:p>
        </w:tc>
        <w:tc>
          <w:tcPr>
            <w:tcW w:w="6960" w:type="dxa"/>
            <w:tcBorders>
              <w:top w:val="single" w:sz="4" w:space="0" w:color="A7A9AB"/>
              <w:left w:val="single" w:sz="4" w:space="0" w:color="A7A9AB"/>
              <w:bottom w:val="single" w:sz="4" w:space="0" w:color="A7A9AB"/>
              <w:right w:val="single" w:sz="4" w:space="0" w:color="A7A9AB"/>
            </w:tcBorders>
            <w:shd w:val="clear" w:color="auto" w:fill="D9D9D9"/>
          </w:tcPr>
          <w:p w14:paraId="326C6DE7" w14:textId="77777777" w:rsidR="000825E9" w:rsidRDefault="00000000">
            <w:pPr>
              <w:spacing w:after="0" w:line="259" w:lineRule="auto"/>
              <w:ind w:left="1" w:firstLine="0"/>
            </w:pPr>
            <w:r>
              <w:t>Describes the MiWi</w:t>
            </w:r>
            <w:r>
              <w:rPr>
                <w:sz w:val="26"/>
                <w:vertAlign w:val="superscript"/>
              </w:rPr>
              <w:t>™</w:t>
            </w:r>
            <w:r>
              <w:t xml:space="preserve"> applications implemented on the MiWi</w:t>
            </w:r>
            <w:r>
              <w:rPr>
                <w:sz w:val="26"/>
                <w:vertAlign w:val="superscript"/>
              </w:rPr>
              <w:t>™</w:t>
            </w:r>
            <w:r>
              <w:t xml:space="preserve"> protocol</w:t>
            </w:r>
          </w:p>
        </w:tc>
      </w:tr>
    </w:tbl>
    <w:p w14:paraId="7B0652AB" w14:textId="77777777" w:rsidR="000825E9" w:rsidRDefault="000825E9">
      <w:pPr>
        <w:sectPr w:rsidR="000825E9">
          <w:headerReference w:type="even" r:id="rId29"/>
          <w:headerReference w:type="default" r:id="rId30"/>
          <w:footerReference w:type="even" r:id="rId31"/>
          <w:footerReference w:type="default" r:id="rId32"/>
          <w:headerReference w:type="first" r:id="rId33"/>
          <w:footerReference w:type="first" r:id="rId34"/>
          <w:pgSz w:w="12240" w:h="15840"/>
          <w:pgMar w:top="881" w:right="1241" w:bottom="1486" w:left="737" w:header="454" w:footer="418" w:gutter="0"/>
          <w:cols w:space="720"/>
        </w:sectPr>
      </w:pPr>
    </w:p>
    <w:p w14:paraId="3C9E5100" w14:textId="77777777" w:rsidR="000825E9" w:rsidRDefault="00000000">
      <w:pPr>
        <w:pStyle w:val="Heading1"/>
        <w:tabs>
          <w:tab w:val="center" w:pos="3052"/>
        </w:tabs>
        <w:ind w:left="-15" w:firstLine="0"/>
      </w:pPr>
      <w:r>
        <w:lastRenderedPageBreak/>
        <w:t xml:space="preserve">3. </w:t>
      </w:r>
      <w:r>
        <w:tab/>
        <w:t>Development Environment Setup</w:t>
      </w:r>
    </w:p>
    <w:p w14:paraId="20962F9D" w14:textId="33B0E9D0" w:rsidR="000825E9" w:rsidRDefault="00000000">
      <w:pPr>
        <w:spacing w:after="614"/>
        <w:ind w:left="860" w:right="14"/>
      </w:pPr>
      <w:r>
        <w:t xml:space="preserve">This chapter provides instructions on how to set up the MiWi software package and supported IDEs. It also describes the structure of the MiWi </w:t>
      </w:r>
      <w:r w:rsidR="00AD2B9C">
        <w:t>package and</w:t>
      </w:r>
      <w:r>
        <w:t xml:space="preserve"> includes references to hardware setup of the supported platforms.</w:t>
      </w:r>
    </w:p>
    <w:p w14:paraId="3CAD5FDE" w14:textId="77777777" w:rsidR="000825E9" w:rsidRDefault="00000000">
      <w:pPr>
        <w:pStyle w:val="Heading2"/>
        <w:tabs>
          <w:tab w:val="center" w:pos="1717"/>
        </w:tabs>
        <w:spacing w:after="245"/>
        <w:ind w:left="-15" w:firstLine="0"/>
      </w:pPr>
      <w:r>
        <w:t xml:space="preserve">3.1 </w:t>
      </w:r>
      <w:r>
        <w:tab/>
        <w:t>IDE Installation</w:t>
      </w:r>
    </w:p>
    <w:p w14:paraId="6243AC93" w14:textId="77777777" w:rsidR="000825E9" w:rsidRDefault="00000000">
      <w:pPr>
        <w:pStyle w:val="Heading3"/>
        <w:tabs>
          <w:tab w:val="center" w:pos="1467"/>
        </w:tabs>
        <w:spacing w:after="88"/>
        <w:ind w:left="0" w:firstLine="0"/>
      </w:pPr>
      <w:r>
        <w:t xml:space="preserve">3.1.1 </w:t>
      </w:r>
      <w:r>
        <w:tab/>
        <w:t>Atmel Studio</w:t>
      </w:r>
    </w:p>
    <w:p w14:paraId="594076F1" w14:textId="77777777" w:rsidR="000825E9" w:rsidRDefault="00000000">
      <w:pPr>
        <w:spacing w:after="122"/>
        <w:ind w:left="860" w:right="14"/>
      </w:pPr>
      <w:r>
        <w:t>The Atmel Studio can be used to develop and debug applications for AVR- and ARM-based platforms. Atmel Studio is equipped with the GCC compiler and does not require any additional external tools to compile and debug MiWi applications.</w:t>
      </w:r>
    </w:p>
    <w:p w14:paraId="191FD8D7" w14:textId="77777777" w:rsidR="000825E9" w:rsidRDefault="00000000">
      <w:pPr>
        <w:ind w:left="860" w:right="14"/>
      </w:pPr>
      <w:r>
        <w:t>Perform the following steps to install the Atmel Studio.</w:t>
      </w:r>
    </w:p>
    <w:p w14:paraId="75CE690C" w14:textId="77777777" w:rsidR="000825E9" w:rsidRDefault="00000000">
      <w:pPr>
        <w:numPr>
          <w:ilvl w:val="0"/>
          <w:numId w:val="8"/>
        </w:numPr>
        <w:ind w:right="236" w:hanging="397"/>
      </w:pPr>
      <w:r>
        <w:t>Download and install the latest Atmel Studio version, if not already installed on your PC.</w:t>
      </w:r>
    </w:p>
    <w:p w14:paraId="0AA0F35D" w14:textId="77777777" w:rsidR="000825E9" w:rsidRDefault="00000000">
      <w:pPr>
        <w:numPr>
          <w:ilvl w:val="0"/>
          <w:numId w:val="8"/>
        </w:numPr>
        <w:spacing w:after="266"/>
        <w:ind w:right="236" w:hanging="397"/>
      </w:pPr>
      <w:r>
        <w:t>Add path to the folder containing the ARMGCC compiler to the Path Windows environment variable. The compiler is located in the</w:t>
      </w:r>
      <w:r>
        <w:rPr>
          <w:rFonts w:ascii="Courier New" w:eastAsia="Courier New" w:hAnsi="Courier New" w:cs="Courier New"/>
        </w:rPr>
        <w:t xml:space="preserve"> \Atmel\Studio\7.0\toolchain\arm\arm-gnutoolchain\arm-none-eabi\bin</w:t>
      </w:r>
      <w:r>
        <w:t xml:space="preserve"> directory of the Atmel Studio installation directory. This step is necessary for command line compilation (with makefiles).</w:t>
      </w:r>
    </w:p>
    <w:p w14:paraId="5BA4EFF4" w14:textId="77777777" w:rsidR="000825E9" w:rsidRDefault="00000000">
      <w:pPr>
        <w:pStyle w:val="Heading3"/>
        <w:tabs>
          <w:tab w:val="center" w:pos="2132"/>
        </w:tabs>
        <w:spacing w:after="88"/>
        <w:ind w:left="0" w:firstLine="0"/>
      </w:pPr>
      <w:r>
        <w:t xml:space="preserve">3.1.2 </w:t>
      </w:r>
      <w:r>
        <w:tab/>
        <w:t>IAR Embedded Workbench</w:t>
      </w:r>
    </w:p>
    <w:p w14:paraId="6196542E" w14:textId="77777777" w:rsidR="000825E9" w:rsidRDefault="00000000">
      <w:pPr>
        <w:spacing w:after="122"/>
        <w:ind w:left="860" w:right="14"/>
      </w:pPr>
      <w:r>
        <w:t>The IAR Embedded Workbench for ARM can be used to develop and debug applications on ARM-based platforms. The IAR IDEs support editing of application source code, compiling source files, linking object modules with libraries and application debugging.</w:t>
      </w:r>
    </w:p>
    <w:p w14:paraId="5F28622B" w14:textId="77777777" w:rsidR="000825E9" w:rsidRDefault="00000000">
      <w:pPr>
        <w:ind w:left="860" w:right="14"/>
      </w:pPr>
      <w:r>
        <w:t>Perform the following steps to install the IAR Embedded Workbench.</w:t>
      </w:r>
    </w:p>
    <w:p w14:paraId="2B4AF652" w14:textId="77777777" w:rsidR="000825E9" w:rsidRDefault="00000000">
      <w:pPr>
        <w:numPr>
          <w:ilvl w:val="0"/>
          <w:numId w:val="9"/>
        </w:numPr>
        <w:ind w:right="14" w:hanging="397"/>
      </w:pPr>
      <w:r>
        <w:t>Download and install IAR Embedded Workbench for ARM, if not already installed on your PC.</w:t>
      </w:r>
    </w:p>
    <w:p w14:paraId="75D87470" w14:textId="77777777" w:rsidR="000825E9" w:rsidRDefault="00000000">
      <w:pPr>
        <w:numPr>
          <w:ilvl w:val="0"/>
          <w:numId w:val="9"/>
        </w:numPr>
        <w:spacing w:after="20"/>
        <w:ind w:right="14" w:hanging="397"/>
      </w:pPr>
      <w:r>
        <w:t xml:space="preserve">Add path to the folder containing the IAR RAM compiler to the Path Windows environment variable. The compiler is located in the </w:t>
      </w:r>
      <w:r>
        <w:rPr>
          <w:rFonts w:ascii="Courier New" w:eastAsia="Courier New" w:hAnsi="Courier New" w:cs="Courier New"/>
        </w:rPr>
        <w:t>\IAR Systems\Embedded Workbench 7.4\arm\bin</w:t>
      </w:r>
      <w:r>
        <w:t xml:space="preserve"> directory of the IAR installation directory.</w:t>
      </w:r>
    </w:p>
    <w:p w14:paraId="0BF7E5ED" w14:textId="0EE8F163" w:rsidR="000825E9" w:rsidRDefault="00000000" w:rsidP="00AD2B9C">
      <w:pPr>
        <w:tabs>
          <w:tab w:val="left" w:pos="8550"/>
        </w:tabs>
        <w:spacing w:after="616"/>
        <w:ind w:left="1399" w:right="14"/>
      </w:pPr>
      <w:r>
        <w:t>This step is necessary for command line compilation (with makefiles).</w:t>
      </w:r>
      <w:r w:rsidR="00AD2B9C">
        <w:tab/>
      </w:r>
    </w:p>
    <w:p w14:paraId="7B06DC03" w14:textId="52CE31A1" w:rsidR="00AD2B9C" w:rsidRDefault="00AD2B9C" w:rsidP="00AD2B9C">
      <w:pPr>
        <w:pStyle w:val="Heading3"/>
        <w:tabs>
          <w:tab w:val="center" w:pos="1467"/>
        </w:tabs>
        <w:spacing w:after="88"/>
        <w:ind w:left="0" w:firstLine="0"/>
      </w:pPr>
      <w:r>
        <w:t xml:space="preserve">3.1.3 </w:t>
      </w:r>
      <w:r>
        <w:tab/>
        <w:t>MPLAB Harmony</w:t>
      </w:r>
    </w:p>
    <w:p w14:paraId="7CE9AEBE" w14:textId="77777777" w:rsidR="00AD2B9C" w:rsidRDefault="00AD2B9C" w:rsidP="00AD2B9C">
      <w:pPr>
        <w:ind w:left="860" w:right="14"/>
      </w:pPr>
      <w:r w:rsidRPr="00AD2B9C">
        <w:t>MPLAB® Harmony v3 is a fully integrated embedded software development framework that provides flexible and interoperable software modules to simplify the development of value-added features and reduce your product’s time to market.</w:t>
      </w:r>
    </w:p>
    <w:p w14:paraId="0942FFEF" w14:textId="25E53BEE" w:rsidR="00AD2B9C" w:rsidRDefault="00B1123C" w:rsidP="00B1123C">
      <w:pPr>
        <w:ind w:left="860" w:right="14"/>
      </w:pPr>
      <w:r>
        <w:t xml:space="preserve">For installation of MPLAB X IDE, </w:t>
      </w:r>
      <w:ins w:id="0" w:author="Deepthi Mary Michael Kalaiarasan - I63736" w:date="2023-10-25T11:12:00Z">
        <w:r w:rsidR="00372C00">
          <w:t xml:space="preserve">XC </w:t>
        </w:r>
      </w:ins>
      <w:del w:id="1" w:author="Deepthi Mary Michael Kalaiarasan - I63736" w:date="2023-10-25T11:12:00Z">
        <w:r w:rsidDel="00372C00">
          <w:delText xml:space="preserve">related </w:delText>
        </w:r>
      </w:del>
      <w:r>
        <w:t xml:space="preserve">compilers, MPLAB Code Configurator(MCC), MCC dependencies, DFP  and building of application with MPLAB Harmony, please refer </w:t>
      </w:r>
      <w:hyperlink r:id="rId35" w:history="1">
        <w:r w:rsidRPr="00B1123C">
          <w:rPr>
            <w:rStyle w:val="Hyperlink"/>
          </w:rPr>
          <w:t>here</w:t>
        </w:r>
      </w:hyperlink>
      <w:r>
        <w:t>.</w:t>
      </w:r>
    </w:p>
    <w:p w14:paraId="731EED33" w14:textId="77777777" w:rsidR="00B1123C" w:rsidRDefault="00B1123C" w:rsidP="00B1123C">
      <w:pPr>
        <w:ind w:left="860" w:right="14"/>
      </w:pPr>
    </w:p>
    <w:p w14:paraId="403C64AD" w14:textId="097E90A1" w:rsidR="000825E9" w:rsidRDefault="00000000">
      <w:pPr>
        <w:pStyle w:val="Heading2"/>
        <w:tabs>
          <w:tab w:val="center" w:pos="2057"/>
        </w:tabs>
        <w:spacing w:after="58"/>
        <w:ind w:left="-15" w:firstLine="0"/>
      </w:pPr>
      <w:r>
        <w:t xml:space="preserve">3.2 </w:t>
      </w:r>
      <w:r>
        <w:tab/>
        <w:t>Stack Configurations</w:t>
      </w:r>
      <w:ins w:id="2" w:author="Deepthi Mary Michael Kalaiarasan - I63736" w:date="2023-10-25T11:14:00Z">
        <w:r w:rsidR="00033FFA">
          <w:t xml:space="preserve"> in Atmel Studio</w:t>
        </w:r>
      </w:ins>
    </w:p>
    <w:p w14:paraId="67EF27CC" w14:textId="77777777" w:rsidR="000825E9" w:rsidRDefault="00000000">
      <w:pPr>
        <w:spacing w:after="123"/>
        <w:ind w:left="860" w:right="14"/>
      </w:pPr>
      <w:r>
        <w:t>MiWi uses the configuration files to regulate the behavior of the stack.</w:t>
      </w:r>
    </w:p>
    <w:p w14:paraId="5CD6ACFA" w14:textId="77777777" w:rsidR="000825E9" w:rsidRDefault="00000000">
      <w:pPr>
        <w:spacing w:after="84"/>
        <w:ind w:left="860" w:right="14"/>
      </w:pPr>
      <w:r>
        <w:t>The following are the locations of header files to configure the behavior of P2P application:</w:t>
      </w:r>
    </w:p>
    <w:p w14:paraId="32B6D3EE" w14:textId="77777777" w:rsidR="000825E9" w:rsidRDefault="00000000">
      <w:pPr>
        <w:numPr>
          <w:ilvl w:val="0"/>
          <w:numId w:val="10"/>
        </w:numPr>
        <w:spacing w:after="107" w:line="259" w:lineRule="auto"/>
        <w:ind w:hanging="255"/>
      </w:pPr>
      <w:r>
        <w:rPr>
          <w:rFonts w:ascii="Courier New" w:eastAsia="Courier New" w:hAnsi="Courier New" w:cs="Courier New"/>
        </w:rPr>
        <w:t>thirdparty\wireless\miwi\apps\simple_example_p2p\miwi_config.h</w:t>
      </w:r>
    </w:p>
    <w:p w14:paraId="2AED1486" w14:textId="77777777" w:rsidR="000825E9" w:rsidRDefault="00000000">
      <w:pPr>
        <w:numPr>
          <w:ilvl w:val="0"/>
          <w:numId w:val="10"/>
        </w:numPr>
        <w:spacing w:after="147" w:line="259" w:lineRule="auto"/>
        <w:ind w:hanging="255"/>
      </w:pPr>
      <w:r>
        <w:rPr>
          <w:rFonts w:ascii="Courier New" w:eastAsia="Courier New" w:hAnsi="Courier New" w:cs="Courier New"/>
        </w:rPr>
        <w:t>thirdparty\wireless\miwi\apps\simple_example_p2p\miwi_config_p2p.h</w:t>
      </w:r>
    </w:p>
    <w:p w14:paraId="643921F5" w14:textId="77777777" w:rsidR="000825E9" w:rsidRDefault="00000000">
      <w:pPr>
        <w:spacing w:after="84"/>
        <w:ind w:left="860" w:right="14"/>
      </w:pPr>
      <w:r>
        <w:lastRenderedPageBreak/>
        <w:t>The following are the locations of header files to configure the behavior of Star application:</w:t>
      </w:r>
    </w:p>
    <w:p w14:paraId="7ED8A691" w14:textId="77777777" w:rsidR="000825E9" w:rsidRDefault="00000000">
      <w:pPr>
        <w:numPr>
          <w:ilvl w:val="0"/>
          <w:numId w:val="10"/>
        </w:numPr>
        <w:spacing w:after="107" w:line="259" w:lineRule="auto"/>
        <w:ind w:hanging="255"/>
      </w:pPr>
      <w:r>
        <w:rPr>
          <w:rFonts w:ascii="Courier New" w:eastAsia="Courier New" w:hAnsi="Courier New" w:cs="Courier New"/>
        </w:rPr>
        <w:t>thirdparty\wireless\miwi\apps\simple_example_star\miwi_config.h</w:t>
      </w:r>
    </w:p>
    <w:p w14:paraId="587AFE76" w14:textId="77777777" w:rsidR="000825E9" w:rsidRDefault="00000000">
      <w:pPr>
        <w:numPr>
          <w:ilvl w:val="0"/>
          <w:numId w:val="10"/>
        </w:numPr>
        <w:spacing w:after="147" w:line="259" w:lineRule="auto"/>
        <w:ind w:hanging="255"/>
      </w:pPr>
      <w:r>
        <w:rPr>
          <w:rFonts w:ascii="Courier New" w:eastAsia="Courier New" w:hAnsi="Courier New" w:cs="Courier New"/>
        </w:rPr>
        <w:t>thirdparty\wireless\miwi\apps\simple_example_star\miwi_config_p2p.h</w:t>
      </w:r>
    </w:p>
    <w:p w14:paraId="0180E364" w14:textId="77777777" w:rsidR="000825E9" w:rsidRDefault="00000000">
      <w:pPr>
        <w:spacing w:after="84"/>
        <w:ind w:left="860" w:right="14"/>
      </w:pPr>
      <w:r>
        <w:t>The following are the locations of header files to configure the behavior of Mesh application:</w:t>
      </w:r>
    </w:p>
    <w:p w14:paraId="48A023BB" w14:textId="77777777" w:rsidR="000825E9" w:rsidRDefault="00000000">
      <w:pPr>
        <w:numPr>
          <w:ilvl w:val="0"/>
          <w:numId w:val="10"/>
        </w:numPr>
        <w:spacing w:after="107" w:line="259" w:lineRule="auto"/>
        <w:ind w:hanging="255"/>
      </w:pPr>
      <w:r>
        <w:rPr>
          <w:rFonts w:ascii="Courier New" w:eastAsia="Courier New" w:hAnsi="Courier New" w:cs="Courier New"/>
        </w:rPr>
        <w:t>thirdparty\wireless\miwi\apps\wsn_demo\miwi_config.h</w:t>
      </w:r>
    </w:p>
    <w:p w14:paraId="7E412892" w14:textId="06D0D246" w:rsidR="00033FFA" w:rsidRDefault="00000000" w:rsidP="00033FFA">
      <w:pPr>
        <w:numPr>
          <w:ilvl w:val="0"/>
          <w:numId w:val="10"/>
        </w:numPr>
        <w:spacing w:after="107" w:line="259" w:lineRule="auto"/>
        <w:ind w:hanging="255"/>
        <w:rPr>
          <w:ins w:id="3" w:author="Deepthi Mary Michael Kalaiarasan - I63736" w:date="2023-10-25T11:14:00Z"/>
        </w:rPr>
      </w:pPr>
      <w:r>
        <w:rPr>
          <w:rFonts w:ascii="Courier New" w:eastAsia="Courier New" w:hAnsi="Courier New" w:cs="Courier New"/>
        </w:rPr>
        <w:t>thirdparty\wireless\miwi\apps\wsn_demo\miwi_config_mesh.h</w:t>
      </w:r>
    </w:p>
    <w:p w14:paraId="1005E3F3" w14:textId="324784A2" w:rsidR="00033FFA" w:rsidRDefault="00033FFA" w:rsidP="00033FFA">
      <w:pPr>
        <w:pStyle w:val="Heading2"/>
        <w:tabs>
          <w:tab w:val="center" w:pos="2057"/>
        </w:tabs>
        <w:spacing w:after="58"/>
        <w:ind w:left="-15" w:firstLine="0"/>
        <w:rPr>
          <w:ins w:id="4" w:author="Deepthi Mary Michael Kalaiarasan - I63736" w:date="2023-10-25T11:15:00Z"/>
        </w:rPr>
      </w:pPr>
      <w:ins w:id="5" w:author="Deepthi Mary Michael Kalaiarasan - I63736" w:date="2023-10-25T11:15:00Z">
        <w:r>
          <w:t xml:space="preserve">3.2 </w:t>
        </w:r>
        <w:r>
          <w:tab/>
          <w:t>Stack Configurations in MPLAB Harmony</w:t>
        </w:r>
      </w:ins>
    </w:p>
    <w:p w14:paraId="4D0696ED" w14:textId="77777777" w:rsidR="00033FFA" w:rsidRDefault="00033FFA" w:rsidP="00033FFA">
      <w:pPr>
        <w:spacing w:after="123"/>
        <w:ind w:left="860" w:right="14"/>
        <w:rPr>
          <w:ins w:id="6" w:author="Deepthi Mary Michael Kalaiarasan - I63736" w:date="2023-10-25T11:15:00Z"/>
        </w:rPr>
      </w:pPr>
      <w:ins w:id="7" w:author="Deepthi Mary Michael Kalaiarasan - I63736" w:date="2023-10-25T11:15:00Z">
        <w:r>
          <w:t>MiWi uses the configuration files to regulate the behavior of the stack.</w:t>
        </w:r>
      </w:ins>
    </w:p>
    <w:p w14:paraId="10D8DE0A" w14:textId="77777777" w:rsidR="00033FFA" w:rsidRDefault="00033FFA" w:rsidP="00033FFA">
      <w:pPr>
        <w:spacing w:after="84"/>
        <w:ind w:left="860" w:right="14"/>
        <w:rPr>
          <w:ins w:id="8" w:author="Deepthi Mary Michael Kalaiarasan - I63736" w:date="2023-10-25T11:15:00Z"/>
        </w:rPr>
      </w:pPr>
      <w:ins w:id="9" w:author="Deepthi Mary Michael Kalaiarasan - I63736" w:date="2023-10-25T11:15:00Z">
        <w:r>
          <w:t>The following are the locations of header files to configure the behavior of P2P application:</w:t>
        </w:r>
      </w:ins>
    </w:p>
    <w:p w14:paraId="6ACAD43C" w14:textId="77777777" w:rsidR="00033FFA" w:rsidRDefault="00033FFA" w:rsidP="00033FFA">
      <w:pPr>
        <w:numPr>
          <w:ilvl w:val="0"/>
          <w:numId w:val="10"/>
        </w:numPr>
        <w:spacing w:after="107" w:line="259" w:lineRule="auto"/>
        <w:ind w:hanging="255"/>
        <w:rPr>
          <w:ins w:id="10" w:author="Deepthi Mary Michael Kalaiarasan - I63736" w:date="2023-10-25T11:15:00Z"/>
        </w:rPr>
      </w:pPr>
      <w:ins w:id="11" w:author="Deepthi Mary Michael Kalaiarasan - I63736" w:date="2023-10-25T11:15:00Z">
        <w:r>
          <w:rPr>
            <w:rFonts w:ascii="Courier New" w:eastAsia="Courier New" w:hAnsi="Courier New" w:cs="Courier New"/>
          </w:rPr>
          <w:t>thirdparty\wireless\miwi\apps\simple_example_p2p\miwi_config.h</w:t>
        </w:r>
      </w:ins>
    </w:p>
    <w:p w14:paraId="023D0141" w14:textId="77777777" w:rsidR="00033FFA" w:rsidRDefault="00033FFA" w:rsidP="00033FFA">
      <w:pPr>
        <w:numPr>
          <w:ilvl w:val="0"/>
          <w:numId w:val="10"/>
        </w:numPr>
        <w:spacing w:after="147" w:line="259" w:lineRule="auto"/>
        <w:ind w:hanging="255"/>
        <w:rPr>
          <w:ins w:id="12" w:author="Deepthi Mary Michael Kalaiarasan - I63736" w:date="2023-10-25T11:15:00Z"/>
        </w:rPr>
      </w:pPr>
      <w:ins w:id="13" w:author="Deepthi Mary Michael Kalaiarasan - I63736" w:date="2023-10-25T11:15:00Z">
        <w:r>
          <w:rPr>
            <w:rFonts w:ascii="Courier New" w:eastAsia="Courier New" w:hAnsi="Courier New" w:cs="Courier New"/>
          </w:rPr>
          <w:t>thirdparty\wireless\miwi\apps\simple_example_p2p\miwi_config_p2p.h</w:t>
        </w:r>
      </w:ins>
    </w:p>
    <w:p w14:paraId="7965CD09" w14:textId="77777777" w:rsidR="00033FFA" w:rsidRDefault="00033FFA" w:rsidP="00033FFA">
      <w:pPr>
        <w:spacing w:after="84"/>
        <w:ind w:left="860" w:right="14"/>
        <w:rPr>
          <w:ins w:id="14" w:author="Deepthi Mary Michael Kalaiarasan - I63736" w:date="2023-10-25T11:15:00Z"/>
        </w:rPr>
      </w:pPr>
      <w:ins w:id="15" w:author="Deepthi Mary Michael Kalaiarasan - I63736" w:date="2023-10-25T11:15:00Z">
        <w:r>
          <w:t>The following are the locations of header files to configure the behavior of Star application:</w:t>
        </w:r>
      </w:ins>
    </w:p>
    <w:p w14:paraId="5177DBD7" w14:textId="77777777" w:rsidR="00033FFA" w:rsidRDefault="00033FFA" w:rsidP="00033FFA">
      <w:pPr>
        <w:numPr>
          <w:ilvl w:val="0"/>
          <w:numId w:val="10"/>
        </w:numPr>
        <w:spacing w:after="107" w:line="259" w:lineRule="auto"/>
        <w:ind w:hanging="255"/>
        <w:rPr>
          <w:ins w:id="16" w:author="Deepthi Mary Michael Kalaiarasan - I63736" w:date="2023-10-25T11:15:00Z"/>
        </w:rPr>
      </w:pPr>
      <w:ins w:id="17" w:author="Deepthi Mary Michael Kalaiarasan - I63736" w:date="2023-10-25T11:15:00Z">
        <w:r>
          <w:rPr>
            <w:rFonts w:ascii="Courier New" w:eastAsia="Courier New" w:hAnsi="Courier New" w:cs="Courier New"/>
          </w:rPr>
          <w:t>thirdparty\wireless\miwi\apps\simple_example_star\miwi_config.h</w:t>
        </w:r>
      </w:ins>
    </w:p>
    <w:p w14:paraId="7E39A48A" w14:textId="77777777" w:rsidR="00033FFA" w:rsidRDefault="00033FFA" w:rsidP="00033FFA">
      <w:pPr>
        <w:numPr>
          <w:ilvl w:val="0"/>
          <w:numId w:val="10"/>
        </w:numPr>
        <w:spacing w:after="147" w:line="259" w:lineRule="auto"/>
        <w:ind w:hanging="255"/>
        <w:rPr>
          <w:ins w:id="18" w:author="Deepthi Mary Michael Kalaiarasan - I63736" w:date="2023-10-25T11:15:00Z"/>
        </w:rPr>
      </w:pPr>
      <w:ins w:id="19" w:author="Deepthi Mary Michael Kalaiarasan - I63736" w:date="2023-10-25T11:15:00Z">
        <w:r>
          <w:rPr>
            <w:rFonts w:ascii="Courier New" w:eastAsia="Courier New" w:hAnsi="Courier New" w:cs="Courier New"/>
          </w:rPr>
          <w:t>thirdparty\wireless\miwi\apps\simple_example_star\miwi_config_p2p.h</w:t>
        </w:r>
      </w:ins>
    </w:p>
    <w:p w14:paraId="046A2F62" w14:textId="77777777" w:rsidR="00033FFA" w:rsidRDefault="00033FFA" w:rsidP="00033FFA">
      <w:pPr>
        <w:spacing w:after="84"/>
        <w:ind w:left="860" w:right="14"/>
        <w:rPr>
          <w:ins w:id="20" w:author="Deepthi Mary Michael Kalaiarasan - I63736" w:date="2023-10-25T11:15:00Z"/>
        </w:rPr>
      </w:pPr>
      <w:ins w:id="21" w:author="Deepthi Mary Michael Kalaiarasan - I63736" w:date="2023-10-25T11:15:00Z">
        <w:r>
          <w:t>The following are the locations of header files to configure the behavior of Mesh application:</w:t>
        </w:r>
      </w:ins>
    </w:p>
    <w:p w14:paraId="2761C72B" w14:textId="12ACEEA3" w:rsidR="00CC6665" w:rsidRDefault="00CC6665" w:rsidP="00033FFA">
      <w:pPr>
        <w:numPr>
          <w:ilvl w:val="0"/>
          <w:numId w:val="10"/>
        </w:numPr>
        <w:spacing w:after="107" w:line="259" w:lineRule="auto"/>
        <w:ind w:hanging="255"/>
        <w:rPr>
          <w:ins w:id="22" w:author="Deepthi Mary Michael Kalaiarasan - I63736" w:date="2023-10-25T11:16:00Z"/>
        </w:rPr>
      </w:pPr>
      <w:ins w:id="23" w:author="Deepthi Mary Michael Kalaiarasan - I63736" w:date="2023-10-25T11:16:00Z">
        <w:r w:rsidRPr="00CC6665">
          <w:t>\src\config\default\MiWi\MiWi_Mesh\inc\miwi_config.h</w:t>
        </w:r>
      </w:ins>
    </w:p>
    <w:p w14:paraId="1844B63D" w14:textId="37278280" w:rsidR="00033FFA" w:rsidRDefault="003C63D9" w:rsidP="00D02709">
      <w:pPr>
        <w:numPr>
          <w:ilvl w:val="0"/>
          <w:numId w:val="10"/>
        </w:numPr>
        <w:spacing w:after="107" w:line="259" w:lineRule="auto"/>
        <w:ind w:hanging="255"/>
      </w:pPr>
      <w:ins w:id="24" w:author="Deepthi Mary Michael Kalaiarasan - I63736" w:date="2023-10-25T11:17:00Z">
        <w:r w:rsidRPr="00CC6665">
          <w:t>\src\config\default\MiWi\MiWi_Mesh\inc\miwi_config</w:t>
        </w:r>
        <w:r>
          <w:t>_mesh</w:t>
        </w:r>
        <w:r w:rsidRPr="00CC6665">
          <w:t>.h</w:t>
        </w:r>
      </w:ins>
    </w:p>
    <w:p w14:paraId="68A43090" w14:textId="77777777" w:rsidR="000825E9" w:rsidRDefault="00000000">
      <w:pPr>
        <w:pStyle w:val="Heading2"/>
        <w:tabs>
          <w:tab w:val="center" w:pos="2997"/>
        </w:tabs>
        <w:ind w:left="-15" w:firstLine="0"/>
      </w:pPr>
      <w:r>
        <w:t xml:space="preserve">3.3 </w:t>
      </w:r>
      <w:r>
        <w:tab/>
        <w:t>Building Applications in Atmel Studio</w:t>
      </w:r>
    </w:p>
    <w:p w14:paraId="7DE7E185" w14:textId="77777777" w:rsidR="000825E9" w:rsidRDefault="00000000">
      <w:pPr>
        <w:spacing w:after="247"/>
        <w:ind w:left="861" w:right="14"/>
      </w:pPr>
      <w:r>
        <w:t xml:space="preserve">Atmel Studio can be used to develop and build MiWi applications. Reference applications include Atmel Studio project files located in the </w:t>
      </w:r>
      <w:r>
        <w:rPr>
          <w:rFonts w:ascii="Courier New" w:eastAsia="Courier New" w:hAnsi="Courier New" w:cs="Courier New"/>
        </w:rPr>
        <w:t>\as5_arm</w:t>
      </w:r>
      <w:r>
        <w:t xml:space="preserve"> subdirectory of the application root directory. These projects depend on the configurations provided by the external low-level makefiles.</w:t>
      </w:r>
    </w:p>
    <w:p w14:paraId="43C3AA05" w14:textId="77777777" w:rsidR="000825E9" w:rsidRDefault="00000000">
      <w:pPr>
        <w:pStyle w:val="Heading3"/>
        <w:tabs>
          <w:tab w:val="center" w:pos="2184"/>
        </w:tabs>
        <w:spacing w:after="48"/>
        <w:ind w:left="0" w:firstLine="0"/>
      </w:pPr>
      <w:r>
        <w:t xml:space="preserve">3.3.1 </w:t>
      </w:r>
      <w:r>
        <w:tab/>
        <w:t>Opening a Project from ASF</w:t>
      </w:r>
    </w:p>
    <w:p w14:paraId="445E61A6" w14:textId="77777777" w:rsidR="000825E9" w:rsidRDefault="00000000">
      <w:pPr>
        <w:spacing w:after="141"/>
        <w:ind w:left="861" w:right="14"/>
      </w:pPr>
      <w:r>
        <w:t>Perform the following steps to open a project from ASF.</w:t>
      </w:r>
    </w:p>
    <w:p w14:paraId="73D5035B" w14:textId="77777777" w:rsidR="000825E9" w:rsidRDefault="00000000">
      <w:pPr>
        <w:numPr>
          <w:ilvl w:val="0"/>
          <w:numId w:val="11"/>
        </w:numPr>
        <w:ind w:right="14" w:hanging="397"/>
      </w:pPr>
      <w:r>
        <w:t>Open Atmel Studio.</w:t>
      </w:r>
    </w:p>
    <w:p w14:paraId="4DEEA308" w14:textId="77777777" w:rsidR="000825E9" w:rsidRDefault="00000000">
      <w:pPr>
        <w:numPr>
          <w:ilvl w:val="0"/>
          <w:numId w:val="11"/>
        </w:numPr>
        <w:spacing w:after="75" w:line="259" w:lineRule="auto"/>
        <w:ind w:right="14" w:hanging="397"/>
      </w:pPr>
      <w:r>
        <w:t xml:space="preserve">Choose </w:t>
      </w:r>
      <w:r>
        <w:rPr>
          <w:i/>
          <w:u w:val="single" w:color="000000"/>
        </w:rPr>
        <w:t>File&gt;New&gt;Example Project...</w:t>
      </w:r>
      <w:r>
        <w:t xml:space="preserve"> in Atmel Studio.</w:t>
      </w:r>
    </w:p>
    <w:p w14:paraId="56F1562D" w14:textId="77777777" w:rsidR="000825E9" w:rsidRDefault="00000000">
      <w:pPr>
        <w:numPr>
          <w:ilvl w:val="0"/>
          <w:numId w:val="11"/>
        </w:numPr>
        <w:spacing w:after="27"/>
        <w:ind w:right="14" w:hanging="397"/>
      </w:pPr>
      <w:r>
        <w:t>In the New Example Project from ASF or Extensions window search for "MiWi Mesh" to list the available projects in MiWi Mesh as shown in the following screenshot.</w:t>
      </w:r>
    </w:p>
    <w:p w14:paraId="0383E840" w14:textId="77777777" w:rsidR="000825E9" w:rsidRDefault="00000000">
      <w:pPr>
        <w:pStyle w:val="Heading3"/>
        <w:ind w:left="1399"/>
      </w:pPr>
      <w:r>
        <w:lastRenderedPageBreak/>
        <w:t>Figure 3-1. New Example Project from ASF or Extensions Window</w:t>
      </w:r>
      <w:r>
        <w:rPr>
          <w:vertAlign w:val="superscript"/>
        </w:rPr>
        <w:t>(1)</w:t>
      </w:r>
    </w:p>
    <w:p w14:paraId="767181F0" w14:textId="77777777" w:rsidR="000825E9" w:rsidRDefault="00000000">
      <w:pPr>
        <w:spacing w:after="114" w:line="259" w:lineRule="auto"/>
        <w:ind w:left="1389" w:right="-20" w:firstLine="0"/>
      </w:pPr>
      <w:r>
        <w:rPr>
          <w:noProof/>
        </w:rPr>
        <w:drawing>
          <wp:inline distT="0" distB="0" distL="0" distR="0" wp14:anchorId="6FE4BDE7" wp14:editId="35564CE4">
            <wp:extent cx="5594401" cy="3857193"/>
            <wp:effectExtent l="0" t="0" r="0" b="0"/>
            <wp:docPr id="650" name="Picture 650"/>
            <wp:cNvGraphicFramePr/>
            <a:graphic xmlns:a="http://schemas.openxmlformats.org/drawingml/2006/main">
              <a:graphicData uri="http://schemas.openxmlformats.org/drawingml/2006/picture">
                <pic:pic xmlns:pic="http://schemas.openxmlformats.org/drawingml/2006/picture">
                  <pic:nvPicPr>
                    <pic:cNvPr id="650" name="Picture 650"/>
                    <pic:cNvPicPr/>
                  </pic:nvPicPr>
                  <pic:blipFill>
                    <a:blip r:embed="rId36"/>
                    <a:stretch>
                      <a:fillRect/>
                    </a:stretch>
                  </pic:blipFill>
                  <pic:spPr>
                    <a:xfrm>
                      <a:off x="0" y="0"/>
                      <a:ext cx="5594401" cy="3857193"/>
                    </a:xfrm>
                    <a:prstGeom prst="rect">
                      <a:avLst/>
                    </a:prstGeom>
                  </pic:spPr>
                </pic:pic>
              </a:graphicData>
            </a:graphic>
          </wp:inline>
        </w:drawing>
      </w:r>
    </w:p>
    <w:p w14:paraId="7B92D835" w14:textId="77777777" w:rsidR="000825E9" w:rsidRDefault="00000000">
      <w:pPr>
        <w:spacing w:after="0" w:line="259" w:lineRule="auto"/>
        <w:ind w:left="1399"/>
      </w:pPr>
      <w:r>
        <w:rPr>
          <w:b/>
        </w:rPr>
        <w:t>Note: </w:t>
      </w:r>
    </w:p>
    <w:p w14:paraId="4B7D6B8E" w14:textId="77777777" w:rsidR="000825E9" w:rsidRDefault="00000000">
      <w:pPr>
        <w:ind w:left="1399" w:right="14"/>
      </w:pPr>
      <w:r>
        <w:t>(1) Use the latest version of ASF</w:t>
      </w:r>
    </w:p>
    <w:p w14:paraId="2593FBA2" w14:textId="77777777" w:rsidR="000825E9" w:rsidRDefault="00000000">
      <w:pPr>
        <w:numPr>
          <w:ilvl w:val="0"/>
          <w:numId w:val="12"/>
        </w:numPr>
        <w:spacing w:after="75" w:line="259" w:lineRule="auto"/>
        <w:ind w:right="14" w:hanging="397"/>
      </w:pPr>
      <w:r>
        <w:t xml:space="preserve">Select </w:t>
      </w:r>
      <w:r>
        <w:rPr>
          <w:b/>
        </w:rPr>
        <w:t>MiWi Mesh Coordinator - WSN Demo Application</w:t>
      </w:r>
      <w:r>
        <w:t xml:space="preserve"> project.</w:t>
      </w:r>
    </w:p>
    <w:p w14:paraId="39292F8C" w14:textId="77777777" w:rsidR="000825E9" w:rsidRDefault="00000000">
      <w:pPr>
        <w:numPr>
          <w:ilvl w:val="0"/>
          <w:numId w:val="12"/>
        </w:numPr>
        <w:ind w:right="14" w:hanging="397"/>
      </w:pPr>
      <w:r>
        <w:t xml:space="preserve">Click </w:t>
      </w:r>
      <w:r>
        <w:rPr>
          <w:b/>
        </w:rPr>
        <w:t>OK</w:t>
      </w:r>
      <w:r>
        <w:t xml:space="preserve"> and accept the license agreement by checking the “I accept the license agreement” checkbox.</w:t>
      </w:r>
    </w:p>
    <w:p w14:paraId="7C11E273" w14:textId="77777777" w:rsidR="000825E9" w:rsidRDefault="00000000">
      <w:pPr>
        <w:numPr>
          <w:ilvl w:val="0"/>
          <w:numId w:val="12"/>
        </w:numPr>
        <w:spacing w:after="10"/>
        <w:ind w:right="14" w:hanging="397"/>
      </w:pPr>
      <w:r>
        <w:t xml:space="preserve">Click </w:t>
      </w:r>
      <w:r>
        <w:rPr>
          <w:b/>
        </w:rPr>
        <w:t>Finish</w:t>
      </w:r>
      <w:r>
        <w:t>.</w:t>
      </w:r>
    </w:p>
    <w:p w14:paraId="552958C0" w14:textId="77777777" w:rsidR="000825E9" w:rsidRDefault="00000000">
      <w:pPr>
        <w:ind w:left="1399" w:right="14"/>
      </w:pPr>
      <w:r>
        <w:t>The MiWi Mesh Coordinator - WSN Demo Application project is created and loaded in Atmel Studio.</w:t>
      </w:r>
    </w:p>
    <w:p w14:paraId="2E3EAB12" w14:textId="77777777" w:rsidR="000825E9" w:rsidRDefault="00000000">
      <w:pPr>
        <w:pStyle w:val="Heading3"/>
        <w:tabs>
          <w:tab w:val="center" w:pos="3550"/>
        </w:tabs>
        <w:spacing w:after="48"/>
        <w:ind w:left="0" w:firstLine="0"/>
      </w:pPr>
      <w:r>
        <w:t xml:space="preserve">3.3.2 </w:t>
      </w:r>
      <w:r>
        <w:tab/>
        <w:t>Switching/Changing the Configuration using ASF Wizard</w:t>
      </w:r>
    </w:p>
    <w:p w14:paraId="3535ABE7" w14:textId="77777777" w:rsidR="000825E9" w:rsidRDefault="00000000">
      <w:pPr>
        <w:spacing w:after="139"/>
        <w:ind w:left="860" w:right="14"/>
      </w:pPr>
      <w:r>
        <w:t>If the user is using the MiWi Mesh Coordinator and needs to switch to the MiWi Mesh PANC Security, then perform the following steps.</w:t>
      </w:r>
    </w:p>
    <w:p w14:paraId="67109901" w14:textId="77777777" w:rsidR="000825E9" w:rsidRDefault="00000000">
      <w:pPr>
        <w:numPr>
          <w:ilvl w:val="0"/>
          <w:numId w:val="13"/>
        </w:numPr>
        <w:ind w:right="14" w:hanging="397"/>
      </w:pPr>
      <w:r>
        <w:t xml:space="preserve">Choose </w:t>
      </w:r>
      <w:r>
        <w:rPr>
          <w:i/>
          <w:u w:val="single" w:color="000000"/>
        </w:rPr>
        <w:t>ASF&gt;ASF Wizard</w:t>
      </w:r>
      <w:r>
        <w:t xml:space="preserve"> to open the ASF Wizard window.</w:t>
      </w:r>
    </w:p>
    <w:p w14:paraId="02CA9E46" w14:textId="77777777" w:rsidR="000825E9" w:rsidRDefault="00000000">
      <w:pPr>
        <w:numPr>
          <w:ilvl w:val="0"/>
          <w:numId w:val="13"/>
        </w:numPr>
        <w:spacing w:after="18"/>
        <w:ind w:right="14" w:hanging="397"/>
      </w:pPr>
      <w:r>
        <w:t xml:space="preserve">In the Selected Modules pane, expand MiWi-WSNDemo Application (component) and choose </w:t>
      </w:r>
      <w:r>
        <w:rPr>
          <w:b/>
        </w:rPr>
        <w:t>panc_sec</w:t>
      </w:r>
      <w:r>
        <w:t xml:space="preserve"> from the drop-down list as shown in the following screenshot. </w:t>
      </w:r>
      <w:r>
        <w:rPr>
          <w:b/>
        </w:rPr>
        <w:t>Figure 3-2. ASF Wizard</w:t>
      </w:r>
    </w:p>
    <w:p w14:paraId="32268DEA" w14:textId="77777777" w:rsidR="000825E9" w:rsidRDefault="00000000">
      <w:pPr>
        <w:spacing w:after="154" w:line="259" w:lineRule="auto"/>
        <w:ind w:left="1389" w:right="-20" w:firstLine="0"/>
      </w:pPr>
      <w:r>
        <w:rPr>
          <w:noProof/>
        </w:rPr>
        <w:lastRenderedPageBreak/>
        <w:drawing>
          <wp:inline distT="0" distB="0" distL="0" distR="0" wp14:anchorId="4AD097FA" wp14:editId="3F6320CC">
            <wp:extent cx="5594403" cy="2323554"/>
            <wp:effectExtent l="0" t="0" r="0" b="0"/>
            <wp:docPr id="714" name="Picture 714"/>
            <wp:cNvGraphicFramePr/>
            <a:graphic xmlns:a="http://schemas.openxmlformats.org/drawingml/2006/main">
              <a:graphicData uri="http://schemas.openxmlformats.org/drawingml/2006/picture">
                <pic:pic xmlns:pic="http://schemas.openxmlformats.org/drawingml/2006/picture">
                  <pic:nvPicPr>
                    <pic:cNvPr id="714" name="Picture 714"/>
                    <pic:cNvPicPr/>
                  </pic:nvPicPr>
                  <pic:blipFill>
                    <a:blip r:embed="rId37"/>
                    <a:stretch>
                      <a:fillRect/>
                    </a:stretch>
                  </pic:blipFill>
                  <pic:spPr>
                    <a:xfrm>
                      <a:off x="0" y="0"/>
                      <a:ext cx="5594403" cy="2323554"/>
                    </a:xfrm>
                    <a:prstGeom prst="rect">
                      <a:avLst/>
                    </a:prstGeom>
                  </pic:spPr>
                </pic:pic>
              </a:graphicData>
            </a:graphic>
          </wp:inline>
        </w:drawing>
      </w:r>
    </w:p>
    <w:p w14:paraId="0C1F237A" w14:textId="77777777" w:rsidR="000825E9" w:rsidRDefault="00000000">
      <w:pPr>
        <w:numPr>
          <w:ilvl w:val="0"/>
          <w:numId w:val="13"/>
        </w:numPr>
        <w:ind w:right="14" w:hanging="397"/>
      </w:pPr>
      <w:r>
        <w:t xml:space="preserve">Click </w:t>
      </w:r>
      <w:r>
        <w:rPr>
          <w:b/>
        </w:rPr>
        <w:t>Summary</w:t>
      </w:r>
      <w:r>
        <w:t xml:space="preserve"> to understand the component changes.</w:t>
      </w:r>
    </w:p>
    <w:p w14:paraId="21A0C528" w14:textId="77777777" w:rsidR="000825E9" w:rsidRDefault="00000000">
      <w:pPr>
        <w:numPr>
          <w:ilvl w:val="0"/>
          <w:numId w:val="13"/>
        </w:numPr>
        <w:spacing w:after="40"/>
        <w:ind w:right="14" w:hanging="397"/>
      </w:pPr>
      <w:r>
        <w:t xml:space="preserve">Click </w:t>
      </w:r>
      <w:r>
        <w:rPr>
          <w:b/>
        </w:rPr>
        <w:t>Apply</w:t>
      </w:r>
      <w:r>
        <w:t xml:space="preserve"> to apply the changes to the project.</w:t>
      </w:r>
    </w:p>
    <w:p w14:paraId="2FB84E19" w14:textId="77777777" w:rsidR="000825E9" w:rsidRDefault="00000000">
      <w:pPr>
        <w:pStyle w:val="Heading3"/>
        <w:ind w:left="1399"/>
      </w:pPr>
      <w:r>
        <w:t>Figure 3-3. ASF Wizard-Summary of Operations for Selected Option</w:t>
      </w:r>
    </w:p>
    <w:p w14:paraId="4C98E242" w14:textId="77777777" w:rsidR="000825E9" w:rsidRDefault="00000000">
      <w:pPr>
        <w:spacing w:after="344" w:line="259" w:lineRule="auto"/>
        <w:ind w:left="1389" w:right="-20" w:firstLine="0"/>
      </w:pPr>
      <w:r>
        <w:rPr>
          <w:noProof/>
        </w:rPr>
        <w:drawing>
          <wp:inline distT="0" distB="0" distL="0" distR="0" wp14:anchorId="58EDF6D1" wp14:editId="3C229F6B">
            <wp:extent cx="5594403" cy="2316154"/>
            <wp:effectExtent l="0" t="0" r="0" b="0"/>
            <wp:docPr id="723" name="Picture 723"/>
            <wp:cNvGraphicFramePr/>
            <a:graphic xmlns:a="http://schemas.openxmlformats.org/drawingml/2006/main">
              <a:graphicData uri="http://schemas.openxmlformats.org/drawingml/2006/picture">
                <pic:pic xmlns:pic="http://schemas.openxmlformats.org/drawingml/2006/picture">
                  <pic:nvPicPr>
                    <pic:cNvPr id="723" name="Picture 723"/>
                    <pic:cNvPicPr/>
                  </pic:nvPicPr>
                  <pic:blipFill>
                    <a:blip r:embed="rId38"/>
                    <a:stretch>
                      <a:fillRect/>
                    </a:stretch>
                  </pic:blipFill>
                  <pic:spPr>
                    <a:xfrm>
                      <a:off x="0" y="0"/>
                      <a:ext cx="5594403" cy="2316154"/>
                    </a:xfrm>
                    <a:prstGeom prst="rect">
                      <a:avLst/>
                    </a:prstGeom>
                  </pic:spPr>
                </pic:pic>
              </a:graphicData>
            </a:graphic>
          </wp:inline>
        </w:drawing>
      </w:r>
    </w:p>
    <w:p w14:paraId="202CDB44" w14:textId="77777777" w:rsidR="000825E9" w:rsidRDefault="00000000">
      <w:pPr>
        <w:pStyle w:val="Heading3"/>
        <w:tabs>
          <w:tab w:val="center" w:pos="2490"/>
        </w:tabs>
        <w:spacing w:after="48"/>
        <w:ind w:left="0" w:firstLine="0"/>
      </w:pPr>
      <w:r>
        <w:t xml:space="preserve">3.3.3 </w:t>
      </w:r>
      <w:r>
        <w:tab/>
        <w:t>Building the Application using IDE</w:t>
      </w:r>
    </w:p>
    <w:p w14:paraId="73E478A5" w14:textId="77777777" w:rsidR="000825E9" w:rsidRDefault="00000000">
      <w:pPr>
        <w:spacing w:after="149"/>
        <w:ind w:left="860" w:right="14"/>
      </w:pPr>
      <w:r>
        <w:t>Perform the following steps to build the application using IDE.</w:t>
      </w:r>
    </w:p>
    <w:p w14:paraId="1EF553F2" w14:textId="77777777" w:rsidR="000825E9" w:rsidRDefault="00000000">
      <w:pPr>
        <w:ind w:left="1374" w:right="14" w:hanging="397"/>
      </w:pPr>
      <w:r>
        <w:t>1.</w:t>
      </w:r>
      <w:r>
        <w:tab/>
        <w:t xml:space="preserve">Open an appropriate </w:t>
      </w:r>
      <w:r>
        <w:rPr>
          <w:rFonts w:ascii="Courier New" w:eastAsia="Courier New" w:hAnsi="Courier New" w:cs="Courier New"/>
        </w:rPr>
        <w:t>.atsln</w:t>
      </w:r>
      <w:r>
        <w:t xml:space="preserve"> project file from the </w:t>
      </w:r>
      <w:r>
        <w:rPr>
          <w:rFonts w:ascii="Courier New" w:eastAsia="Courier New" w:hAnsi="Courier New" w:cs="Courier New"/>
        </w:rPr>
        <w:t>&lt;appName&gt;\..\as5_arm</w:t>
      </w:r>
      <w:r>
        <w:t xml:space="preserve"> directory with Atmel Studio. The Solution Explorer tab provides access to the application source files and stack components that compile together with the application.</w:t>
      </w:r>
    </w:p>
    <w:p w14:paraId="44A22416" w14:textId="77777777" w:rsidR="000825E9" w:rsidRDefault="00000000">
      <w:pPr>
        <w:pStyle w:val="Heading3"/>
        <w:ind w:left="1399"/>
      </w:pPr>
      <w:r>
        <w:lastRenderedPageBreak/>
        <w:t>Figure 3-4. Example Structure of Atmel Studio Application Project</w:t>
      </w:r>
    </w:p>
    <w:p w14:paraId="1B4F2A2C" w14:textId="77777777" w:rsidR="000825E9" w:rsidRDefault="00000000">
      <w:pPr>
        <w:spacing w:after="154" w:line="259" w:lineRule="auto"/>
        <w:ind w:left="3229" w:firstLine="0"/>
      </w:pPr>
      <w:r>
        <w:rPr>
          <w:noProof/>
        </w:rPr>
        <w:drawing>
          <wp:inline distT="0" distB="0" distL="0" distR="0" wp14:anchorId="174AB081" wp14:editId="2761F62B">
            <wp:extent cx="3257550" cy="6134100"/>
            <wp:effectExtent l="0" t="0" r="0" b="0"/>
            <wp:docPr id="769" name="Picture 769"/>
            <wp:cNvGraphicFramePr/>
            <a:graphic xmlns:a="http://schemas.openxmlformats.org/drawingml/2006/main">
              <a:graphicData uri="http://schemas.openxmlformats.org/drawingml/2006/picture">
                <pic:pic xmlns:pic="http://schemas.openxmlformats.org/drawingml/2006/picture">
                  <pic:nvPicPr>
                    <pic:cNvPr id="769" name="Picture 769"/>
                    <pic:cNvPicPr/>
                  </pic:nvPicPr>
                  <pic:blipFill>
                    <a:blip r:embed="rId39"/>
                    <a:stretch>
                      <a:fillRect/>
                    </a:stretch>
                  </pic:blipFill>
                  <pic:spPr>
                    <a:xfrm>
                      <a:off x="0" y="0"/>
                      <a:ext cx="3257550" cy="6134100"/>
                    </a:xfrm>
                    <a:prstGeom prst="rect">
                      <a:avLst/>
                    </a:prstGeom>
                  </pic:spPr>
                </pic:pic>
              </a:graphicData>
            </a:graphic>
          </wp:inline>
        </w:drawing>
      </w:r>
    </w:p>
    <w:p w14:paraId="4711AD14" w14:textId="77777777" w:rsidR="000825E9" w:rsidRDefault="00000000">
      <w:pPr>
        <w:tabs>
          <w:tab w:val="center" w:pos="1076"/>
          <w:tab w:val="center" w:pos="3504"/>
        </w:tabs>
        <w:spacing w:after="15"/>
        <w:ind w:left="0" w:firstLine="0"/>
      </w:pPr>
      <w:r>
        <w:rPr>
          <w:rFonts w:ascii="Calibri" w:eastAsia="Calibri" w:hAnsi="Calibri" w:cs="Calibri"/>
          <w:sz w:val="22"/>
        </w:rPr>
        <w:tab/>
      </w:r>
      <w:r>
        <w:t>2.</w:t>
      </w:r>
      <w:r>
        <w:tab/>
        <w:t xml:space="preserve">From the main menu, choose </w:t>
      </w:r>
      <w:r>
        <w:rPr>
          <w:i/>
          <w:u w:val="single" w:color="000000"/>
        </w:rPr>
        <w:t>Build&gt;Rebuild All</w:t>
      </w:r>
      <w:r>
        <w:t>.</w:t>
      </w:r>
    </w:p>
    <w:p w14:paraId="0C29C2F8" w14:textId="77777777" w:rsidR="000825E9" w:rsidRDefault="00000000">
      <w:pPr>
        <w:spacing w:after="266"/>
        <w:ind w:left="1399" w:right="14"/>
      </w:pPr>
      <w:r>
        <w:t xml:space="preserve">When the build process is complete, some of the </w:t>
      </w:r>
      <w:r>
        <w:rPr>
          <w:rFonts w:ascii="Courier New" w:eastAsia="Courier New" w:hAnsi="Courier New" w:cs="Courier New"/>
        </w:rPr>
        <w:t>.hex</w:t>
      </w:r>
      <w:r>
        <w:t xml:space="preserve">, </w:t>
      </w:r>
      <w:r>
        <w:rPr>
          <w:rFonts w:ascii="Courier New" w:eastAsia="Courier New" w:hAnsi="Courier New" w:cs="Courier New"/>
        </w:rPr>
        <w:t>.srec</w:t>
      </w:r>
      <w:r>
        <w:t xml:space="preserve">, </w:t>
      </w:r>
      <w:r>
        <w:rPr>
          <w:rFonts w:ascii="Courier New" w:eastAsia="Courier New" w:hAnsi="Courier New" w:cs="Courier New"/>
        </w:rPr>
        <w:t>.bin</w:t>
      </w:r>
      <w:r>
        <w:t xml:space="preserve">, and </w:t>
      </w:r>
      <w:r>
        <w:rPr>
          <w:rFonts w:ascii="Courier New" w:eastAsia="Courier New" w:hAnsi="Courier New" w:cs="Courier New"/>
        </w:rPr>
        <w:t>.elf</w:t>
      </w:r>
      <w:r>
        <w:t xml:space="preserve"> image files are generated based on the selected platform configuration. Use the </w:t>
      </w:r>
      <w:r>
        <w:rPr>
          <w:rFonts w:ascii="Courier New" w:eastAsia="Courier New" w:hAnsi="Courier New" w:cs="Courier New"/>
        </w:rPr>
        <w:t>.hex</w:t>
      </w:r>
      <w:r>
        <w:t xml:space="preserve"> file for programming the devices via EDBG. The </w:t>
      </w:r>
      <w:r>
        <w:rPr>
          <w:rFonts w:ascii="Courier New" w:eastAsia="Courier New" w:hAnsi="Courier New" w:cs="Courier New"/>
        </w:rPr>
        <w:t>.elf</w:t>
      </w:r>
      <w:r>
        <w:t xml:space="preserve"> file is used for debugging.</w:t>
      </w:r>
    </w:p>
    <w:p w14:paraId="39294A62" w14:textId="77777777" w:rsidR="000825E9" w:rsidRDefault="00000000">
      <w:pPr>
        <w:pStyle w:val="Heading3"/>
        <w:tabs>
          <w:tab w:val="center" w:pos="3490"/>
        </w:tabs>
        <w:spacing w:after="38"/>
        <w:ind w:left="0" w:firstLine="0"/>
      </w:pPr>
      <w:r>
        <w:t xml:space="preserve">3.3.4 </w:t>
      </w:r>
      <w:r>
        <w:tab/>
        <w:t>Building the Application using Command Line Interface</w:t>
      </w:r>
    </w:p>
    <w:p w14:paraId="0017647A" w14:textId="77777777" w:rsidR="000825E9" w:rsidRDefault="00000000">
      <w:pPr>
        <w:ind w:left="860" w:right="14"/>
      </w:pPr>
      <w:r>
        <w:t>Compile the application by running the make utility command to build the application.</w:t>
      </w:r>
    </w:p>
    <w:p w14:paraId="1C764BC1" w14:textId="77777777" w:rsidR="000825E9" w:rsidRDefault="00000000">
      <w:pPr>
        <w:shd w:val="clear" w:color="auto" w:fill="F0F0F0"/>
        <w:spacing w:after="278" w:line="265" w:lineRule="auto"/>
        <w:ind w:left="981" w:right="3100"/>
      </w:pPr>
      <w:r>
        <w:rPr>
          <w:rFonts w:ascii="Courier New" w:eastAsia="Courier New" w:hAnsi="Courier New" w:cs="Courier New"/>
          <w:sz w:val="16"/>
        </w:rPr>
        <w:t>make clean all</w:t>
      </w:r>
    </w:p>
    <w:p w14:paraId="0144DDC5" w14:textId="77777777" w:rsidR="000825E9" w:rsidRDefault="00000000">
      <w:pPr>
        <w:spacing w:after="12" w:line="259" w:lineRule="auto"/>
        <w:ind w:left="10" w:right="177"/>
        <w:jc w:val="right"/>
      </w:pPr>
      <w:r>
        <w:t xml:space="preserve">It is possible to run the make utility command from Atmel Studio by selecting </w:t>
      </w:r>
      <w:r>
        <w:rPr>
          <w:i/>
          <w:u w:val="single" w:color="000000"/>
        </w:rPr>
        <w:t>Tools&gt;Command Prompt</w:t>
      </w:r>
      <w:r>
        <w:t>.</w:t>
      </w:r>
    </w:p>
    <w:p w14:paraId="49FC8796" w14:textId="77777777" w:rsidR="000825E9" w:rsidRDefault="00000000">
      <w:pPr>
        <w:spacing w:after="12" w:line="259" w:lineRule="auto"/>
        <w:ind w:left="10" w:right="336"/>
        <w:jc w:val="right"/>
      </w:pPr>
      <w:r>
        <w:lastRenderedPageBreak/>
        <w:t>This ensures that the make utility provided with Atmel Studio is used. Otherwise, the path to the folder</w:t>
      </w:r>
    </w:p>
    <w:p w14:paraId="77EA6819" w14:textId="77777777" w:rsidR="000825E9" w:rsidRDefault="00000000">
      <w:pPr>
        <w:spacing w:after="574"/>
        <w:ind w:left="860" w:right="14"/>
      </w:pPr>
      <w:r>
        <w:t>containing the make utility can be added to the path environment variable. In this case, run the make utility in the command line from the application’s root directory.</w:t>
      </w:r>
    </w:p>
    <w:p w14:paraId="76A86DE1" w14:textId="77777777" w:rsidR="000825E9" w:rsidRDefault="00000000">
      <w:pPr>
        <w:pStyle w:val="Heading2"/>
        <w:tabs>
          <w:tab w:val="center" w:pos="3795"/>
        </w:tabs>
        <w:ind w:left="-15" w:firstLine="0"/>
      </w:pPr>
      <w:r>
        <w:t xml:space="preserve">3.4 </w:t>
      </w:r>
      <w:r>
        <w:tab/>
        <w:t>Building Applications in IAR Embedded Workbench</w:t>
      </w:r>
    </w:p>
    <w:p w14:paraId="368C5909" w14:textId="77777777" w:rsidR="000825E9" w:rsidRDefault="00000000">
      <w:pPr>
        <w:spacing w:after="154"/>
        <w:ind w:left="860" w:right="14"/>
      </w:pPr>
      <w:r>
        <w:t xml:space="preserve">IAR Embedded Workbench can be used to develop and build MiWi applications. All reference applications include IAR project files located in the </w:t>
      </w:r>
      <w:r>
        <w:rPr>
          <w:rFonts w:ascii="Courier New" w:eastAsia="Courier New" w:hAnsi="Courier New" w:cs="Courier New"/>
        </w:rPr>
        <w:t>\iar</w:t>
      </w:r>
      <w:r>
        <w:t xml:space="preserve"> sub-directory of the application root directory.</w:t>
      </w:r>
    </w:p>
    <w:p w14:paraId="41407155" w14:textId="77777777" w:rsidR="000825E9" w:rsidRDefault="00000000">
      <w:pPr>
        <w:spacing w:after="123"/>
        <w:ind w:left="860" w:right="14"/>
      </w:pPr>
      <w:r>
        <w:t>A part of stack components and drivers are compiled with the application. The source files for these components are included in the IAR projects, therefore they are an effective part of the application.</w:t>
      </w:r>
    </w:p>
    <w:p w14:paraId="60489328" w14:textId="77777777" w:rsidR="000825E9" w:rsidRDefault="00000000">
      <w:pPr>
        <w:spacing w:after="283"/>
        <w:ind w:left="860" w:right="14"/>
      </w:pPr>
      <w:r>
        <w:t xml:space="preserve">For compilation from the command line with the IAR compiler, </w:t>
      </w:r>
      <w:r>
        <w:rPr>
          <w:rFonts w:ascii="Courier New" w:eastAsia="Courier New" w:hAnsi="Courier New" w:cs="Courier New"/>
        </w:rPr>
        <w:t>make</w:t>
      </w:r>
      <w:r>
        <w:t xml:space="preserve"> files are used.</w:t>
      </w:r>
    </w:p>
    <w:p w14:paraId="5B425818" w14:textId="77777777" w:rsidR="000825E9" w:rsidRDefault="00000000">
      <w:pPr>
        <w:spacing w:after="148" w:line="259" w:lineRule="auto"/>
        <w:ind w:left="850" w:right="2487" w:hanging="850"/>
      </w:pPr>
      <w:r>
        <w:rPr>
          <w:b/>
        </w:rPr>
        <w:t xml:space="preserve">3.4.1 </w:t>
      </w:r>
      <w:r>
        <w:rPr>
          <w:b/>
        </w:rPr>
        <w:tab/>
        <w:t xml:space="preserve">Building the Application using IDE in IAR Embedded Workbench </w:t>
      </w:r>
      <w:r>
        <w:t>Perform the following steps to build the application using IDE.</w:t>
      </w:r>
    </w:p>
    <w:p w14:paraId="1B3A8682" w14:textId="77777777" w:rsidR="000825E9" w:rsidRDefault="00000000">
      <w:pPr>
        <w:numPr>
          <w:ilvl w:val="0"/>
          <w:numId w:val="14"/>
        </w:numPr>
        <w:ind w:right="14" w:hanging="397"/>
      </w:pPr>
      <w:r>
        <w:t xml:space="preserve">Open the </w:t>
      </w:r>
      <w:r>
        <w:rPr>
          <w:rFonts w:ascii="Courier New" w:eastAsia="Courier New" w:hAnsi="Courier New" w:cs="Courier New"/>
        </w:rPr>
        <w:t>.eww</w:t>
      </w:r>
      <w:r>
        <w:t xml:space="preserve"> file in the </w:t>
      </w:r>
      <w:r>
        <w:rPr>
          <w:rFonts w:ascii="Courier New" w:eastAsia="Courier New" w:hAnsi="Courier New" w:cs="Courier New"/>
        </w:rPr>
        <w:t>iar_projects</w:t>
      </w:r>
      <w:r>
        <w:t xml:space="preserve"> sub-directory of the appropriate application directory with IAR Embedded Workbench. For example, for WSNDemo, use the </w:t>
      </w:r>
      <w:r>
        <w:rPr>
          <w:rFonts w:ascii="Courier New" w:eastAsia="Courier New" w:hAnsi="Courier New" w:cs="Courier New"/>
        </w:rPr>
        <w:t>APP_WSN_Demo.eww</w:t>
      </w:r>
      <w:r>
        <w:t xml:space="preserve"> file from the </w:t>
      </w:r>
      <w:r>
        <w:rPr>
          <w:rFonts w:ascii="Courier New" w:eastAsia="Courier New" w:hAnsi="Courier New" w:cs="Courier New"/>
        </w:rPr>
        <w:t>apps\WSN_Demo\..\iar</w:t>
      </w:r>
      <w:r>
        <w:t xml:space="preserve"> sub directory.</w:t>
      </w:r>
    </w:p>
    <w:p w14:paraId="2F46F162" w14:textId="77777777" w:rsidR="000825E9" w:rsidRDefault="00000000">
      <w:pPr>
        <w:numPr>
          <w:ilvl w:val="0"/>
          <w:numId w:val="14"/>
        </w:numPr>
        <w:spacing w:after="19"/>
        <w:ind w:right="14" w:hanging="397"/>
      </w:pPr>
      <w:r>
        <w:t xml:space="preserve">From the main menu, choose </w:t>
      </w:r>
      <w:r>
        <w:rPr>
          <w:i/>
          <w:u w:val="single" w:color="000000"/>
        </w:rPr>
        <w:t>Build&gt;Rebuild All</w:t>
      </w:r>
      <w:r>
        <w:t>.</w:t>
      </w:r>
    </w:p>
    <w:p w14:paraId="4FA7135E" w14:textId="77777777" w:rsidR="000825E9" w:rsidRDefault="00000000">
      <w:pPr>
        <w:spacing w:after="245"/>
        <w:ind w:left="1399" w:right="14"/>
      </w:pPr>
      <w:r>
        <w:t xml:space="preserve">By default, the </w:t>
      </w:r>
      <w:r>
        <w:rPr>
          <w:rFonts w:ascii="Courier New" w:eastAsia="Courier New" w:hAnsi="Courier New" w:cs="Courier New"/>
        </w:rPr>
        <w:t>.a90</w:t>
      </w:r>
      <w:r>
        <w:t xml:space="preserve"> file (for WSNDemo, </w:t>
      </w:r>
      <w:r>
        <w:rPr>
          <w:rFonts w:ascii="Courier New" w:eastAsia="Courier New" w:hAnsi="Courier New" w:cs="Courier New"/>
        </w:rPr>
        <w:t>APP_WSN_Demo.a90</w:t>
      </w:r>
      <w:r>
        <w:t xml:space="preserve">) is generated in the </w:t>
      </w:r>
      <w:r>
        <w:rPr>
          <w:rFonts w:ascii="Courier New" w:eastAsia="Courier New" w:hAnsi="Courier New" w:cs="Courier New"/>
        </w:rPr>
        <w:t>\iar\Debug \exe</w:t>
      </w:r>
      <w:r>
        <w:t xml:space="preserve"> sub directory (for WSNDemo, in the </w:t>
      </w:r>
      <w:r>
        <w:rPr>
          <w:rFonts w:ascii="Courier New" w:eastAsia="Courier New" w:hAnsi="Courier New" w:cs="Courier New"/>
        </w:rPr>
        <w:t>apps\WSN_Demo\iar\Debug\exe</w:t>
      </w:r>
      <w:r>
        <w:t xml:space="preserve"> directory) with format as specified in Linker Output Options of the IAR project.</w:t>
      </w:r>
    </w:p>
    <w:p w14:paraId="579EE406" w14:textId="77777777" w:rsidR="000825E9" w:rsidRDefault="00000000">
      <w:pPr>
        <w:pStyle w:val="Heading3"/>
        <w:tabs>
          <w:tab w:val="center" w:pos="3910"/>
        </w:tabs>
        <w:spacing w:after="48"/>
        <w:ind w:left="0" w:firstLine="0"/>
      </w:pPr>
      <w:r>
        <w:t xml:space="preserve">3.4.2 </w:t>
      </w:r>
      <w:r>
        <w:tab/>
        <w:t>Building the Application using CLI in IAR Embedded Workbench</w:t>
      </w:r>
    </w:p>
    <w:p w14:paraId="059EA315" w14:textId="77777777" w:rsidR="000825E9" w:rsidRDefault="00000000">
      <w:pPr>
        <w:ind w:left="860" w:right="14"/>
      </w:pPr>
      <w:r>
        <w:t>Compile the application by running the make utility command to build the application.</w:t>
      </w:r>
    </w:p>
    <w:p w14:paraId="31E31B7F" w14:textId="77777777" w:rsidR="000825E9" w:rsidRDefault="00000000">
      <w:pPr>
        <w:shd w:val="clear" w:color="auto" w:fill="F0F0F0"/>
        <w:spacing w:after="284" w:line="265" w:lineRule="auto"/>
        <w:ind w:left="981" w:right="3100"/>
      </w:pPr>
      <w:r>
        <w:rPr>
          <w:rFonts w:ascii="Courier New" w:eastAsia="Courier New" w:hAnsi="Courier New" w:cs="Courier New"/>
          <w:sz w:val="16"/>
        </w:rPr>
        <w:t>make clean all</w:t>
      </w:r>
    </w:p>
    <w:p w14:paraId="70A299D2" w14:textId="77777777" w:rsidR="000825E9" w:rsidRDefault="00000000">
      <w:pPr>
        <w:spacing w:after="571"/>
        <w:ind w:left="861" w:right="14"/>
      </w:pPr>
      <w:r>
        <w:t xml:space="preserve">Some of the </w:t>
      </w:r>
      <w:r>
        <w:rPr>
          <w:rFonts w:ascii="Courier New" w:eastAsia="Courier New" w:hAnsi="Courier New" w:cs="Courier New"/>
        </w:rPr>
        <w:t>.hex</w:t>
      </w:r>
      <w:r>
        <w:t xml:space="preserve">, </w:t>
      </w:r>
      <w:r>
        <w:rPr>
          <w:rFonts w:ascii="Courier New" w:eastAsia="Courier New" w:hAnsi="Courier New" w:cs="Courier New"/>
        </w:rPr>
        <w:t>.srec</w:t>
      </w:r>
      <w:r>
        <w:t xml:space="preserve">, </w:t>
      </w:r>
      <w:r>
        <w:rPr>
          <w:rFonts w:ascii="Courier New" w:eastAsia="Courier New" w:hAnsi="Courier New" w:cs="Courier New"/>
        </w:rPr>
        <w:t>.bin</w:t>
      </w:r>
      <w:r>
        <w:t xml:space="preserve">, and </w:t>
      </w:r>
      <w:r>
        <w:rPr>
          <w:rFonts w:ascii="Courier New" w:eastAsia="Courier New" w:hAnsi="Courier New" w:cs="Courier New"/>
        </w:rPr>
        <w:t>.elf</w:t>
      </w:r>
      <w:r>
        <w:t xml:space="preserve"> image files are generated depending on the selected platform configuration.</w:t>
      </w:r>
    </w:p>
    <w:p w14:paraId="28F40075" w14:textId="77777777" w:rsidR="000825E9" w:rsidRDefault="00000000">
      <w:pPr>
        <w:pStyle w:val="Heading2"/>
        <w:tabs>
          <w:tab w:val="center" w:pos="2735"/>
        </w:tabs>
        <w:ind w:left="-15" w:firstLine="0"/>
      </w:pPr>
      <w:r>
        <w:t xml:space="preserve">3.5 </w:t>
      </w:r>
      <w:r>
        <w:tab/>
        <w:t>Installing the Bootloader PC Tool</w:t>
      </w:r>
    </w:p>
    <w:p w14:paraId="33C24306" w14:textId="77777777" w:rsidR="000825E9" w:rsidRDefault="00000000">
      <w:pPr>
        <w:spacing w:after="151"/>
        <w:ind w:left="861" w:right="14"/>
      </w:pPr>
      <w:r>
        <w:t>Run the bootloader PC tool installer with the following instructions.</w:t>
      </w:r>
    </w:p>
    <w:p w14:paraId="3E9211B3" w14:textId="059785B3" w:rsidR="000825E9" w:rsidRDefault="00000000">
      <w:pPr>
        <w:numPr>
          <w:ilvl w:val="0"/>
          <w:numId w:val="15"/>
        </w:numPr>
        <w:spacing w:after="87"/>
        <w:ind w:right="14" w:hanging="397"/>
      </w:pPr>
      <w:r>
        <w:t xml:space="preserve">Navigate to the Bootloader PC Tool, available in </w:t>
      </w:r>
      <w:ins w:id="25" w:author="Deepthi Mary Michael Kalaiarasan - I63736" w:date="2023-10-25T11:20:00Z">
        <w:r w:rsidR="00AC149E">
          <w:fldChar w:fldCharType="begin"/>
        </w:r>
        <w:r w:rsidR="00AC149E">
          <w:instrText>HYPERLINK "https://gallery.microchip.com/packages/Bootloader-PC-Tool-Setup-1.2.2.235/"</w:instrText>
        </w:r>
        <w:r w:rsidR="00AC149E">
          <w:fldChar w:fldCharType="separate"/>
        </w:r>
        <w:r w:rsidR="00AC149E" w:rsidRPr="00AC149E">
          <w:rPr>
            <w:rStyle w:val="Hyperlink"/>
          </w:rPr>
          <w:t>here</w:t>
        </w:r>
        <w:r w:rsidR="00AC149E">
          <w:fldChar w:fldCharType="end"/>
        </w:r>
        <w:r w:rsidR="00AC149E">
          <w:t xml:space="preserve">. </w:t>
        </w:r>
      </w:ins>
      <w:del w:id="26" w:author="Deepthi Mary Michael Kalaiarasan - I63736" w:date="2023-10-25T11:20:00Z">
        <w:r w:rsidDel="00AC149E">
          <w:delText xml:space="preserve">the </w:delText>
        </w:r>
        <w:r w:rsidDel="00515366">
          <w:rPr>
            <w:rFonts w:ascii="Courier New" w:eastAsia="Courier New" w:hAnsi="Courier New" w:cs="Courier New"/>
          </w:rPr>
          <w:delText>&lt;ProjectDir&gt;\thirdparty\wireless \miwi\services \otau\tools</w:delText>
        </w:r>
        <w:r w:rsidDel="00515366">
          <w:delText xml:space="preserve"> directory.</w:delText>
        </w:r>
      </w:del>
    </w:p>
    <w:p w14:paraId="04BDD5AD" w14:textId="77777777" w:rsidR="000825E9" w:rsidRDefault="00000000">
      <w:pPr>
        <w:numPr>
          <w:ilvl w:val="0"/>
          <w:numId w:val="15"/>
        </w:numPr>
        <w:spacing w:after="107" w:line="259" w:lineRule="auto"/>
        <w:ind w:right="14" w:hanging="397"/>
      </w:pPr>
      <w:r>
        <w:t xml:space="preserve">Double click the </w:t>
      </w:r>
      <w:r>
        <w:rPr>
          <w:rFonts w:ascii="Courier New" w:eastAsia="Courier New" w:hAnsi="Courier New" w:cs="Courier New"/>
        </w:rPr>
        <w:t>Bootloader_PC_Tool_Setup.exe</w:t>
      </w:r>
      <w:r>
        <w:t xml:space="preserve"> file.</w:t>
      </w:r>
    </w:p>
    <w:p w14:paraId="01BAF291" w14:textId="77777777" w:rsidR="000825E9" w:rsidRDefault="00000000">
      <w:pPr>
        <w:numPr>
          <w:ilvl w:val="0"/>
          <w:numId w:val="15"/>
        </w:numPr>
        <w:ind w:right="14" w:hanging="397"/>
      </w:pPr>
      <w:r>
        <w:t xml:space="preserve">Click </w:t>
      </w:r>
      <w:r>
        <w:rPr>
          <w:b/>
        </w:rPr>
        <w:t>Next</w:t>
      </w:r>
      <w:r>
        <w:t xml:space="preserve"> in all the pop-up windows.</w:t>
      </w:r>
    </w:p>
    <w:p w14:paraId="7BF8584C" w14:textId="77777777" w:rsidR="000825E9" w:rsidRDefault="00000000">
      <w:pPr>
        <w:numPr>
          <w:ilvl w:val="0"/>
          <w:numId w:val="15"/>
        </w:numPr>
        <w:ind w:right="14" w:hanging="397"/>
      </w:pPr>
      <w:r>
        <w:t xml:space="preserve">Change the installation path if required, and click </w:t>
      </w:r>
      <w:r>
        <w:rPr>
          <w:b/>
        </w:rPr>
        <w:t>Next</w:t>
      </w:r>
      <w:r>
        <w:t>.</w:t>
      </w:r>
    </w:p>
    <w:p w14:paraId="01606196" w14:textId="77777777" w:rsidR="000825E9" w:rsidRDefault="00000000">
      <w:pPr>
        <w:numPr>
          <w:ilvl w:val="0"/>
          <w:numId w:val="15"/>
        </w:numPr>
        <w:spacing w:after="10"/>
        <w:ind w:right="14" w:hanging="397"/>
      </w:pPr>
      <w:r>
        <w:t xml:space="preserve">Click </w:t>
      </w:r>
      <w:r>
        <w:rPr>
          <w:b/>
        </w:rPr>
        <w:t>Done</w:t>
      </w:r>
      <w:r>
        <w:t xml:space="preserve"> to finish the installation.</w:t>
      </w:r>
    </w:p>
    <w:p w14:paraId="10D99D6C" w14:textId="70CB8B69" w:rsidR="0019121D" w:rsidRDefault="00000000" w:rsidP="0019121D">
      <w:pPr>
        <w:ind w:left="1399" w:right="14"/>
        <w:rPr>
          <w:ins w:id="27" w:author="Deepthi Mary Michael Kalaiarasan - I63736" w:date="2023-10-25T11:21:00Z"/>
        </w:rPr>
      </w:pPr>
      <w:r>
        <w:t>For a Windows 10 PC, add the following in System Environment Variables.</w:t>
      </w:r>
    </w:p>
    <w:p w14:paraId="3FBF9B16" w14:textId="14A91634" w:rsidR="0019121D" w:rsidRDefault="008B4FFD">
      <w:pPr>
        <w:pStyle w:val="ListParagraph"/>
        <w:numPr>
          <w:ilvl w:val="0"/>
          <w:numId w:val="15"/>
        </w:numPr>
        <w:ind w:right="14" w:firstLine="0"/>
        <w:pPrChange w:id="28" w:author="Deepthi Mary Michael Kalaiarasan - I63736" w:date="2023-10-25T11:21:00Z">
          <w:pPr>
            <w:ind w:left="1399" w:right="14"/>
          </w:pPr>
        </w:pPrChange>
      </w:pPr>
      <w:ins w:id="29" w:author="Deepthi Mary Michael Kalaiarasan - I63736" w:date="2023-10-25T11:21:00Z">
        <w:r>
          <w:t>For more details on Bootloader PC t</w:t>
        </w:r>
      </w:ins>
      <w:ins w:id="30" w:author="Deepthi Mary Michael Kalaiarasan - I63736" w:date="2023-10-25T11:22:00Z">
        <w:r>
          <w:t>ool usage please refer th</w:t>
        </w:r>
        <w:r w:rsidR="00635CF9">
          <w:t xml:space="preserve">e </w:t>
        </w:r>
        <w:r w:rsidR="00635CF9">
          <w:fldChar w:fldCharType="begin"/>
        </w:r>
        <w:r w:rsidR="00635CF9">
          <w:instrText>HYPERLINK "https://onlinedocs.microchip.com/pr/GUID-220F260C-3498-4C5F-85FB-2AA1B2E9EB6E-en-US-2/index.html?GUID-121670AB-8D58-4494-BF7E-C02673F610B7"</w:instrText>
        </w:r>
        <w:r w:rsidR="00635CF9">
          <w:fldChar w:fldCharType="separate"/>
        </w:r>
        <w:r w:rsidR="00635CF9" w:rsidRPr="00635CF9">
          <w:rPr>
            <w:rStyle w:val="Hyperlink"/>
          </w:rPr>
          <w:t>Bootloader PC Tool usage page.</w:t>
        </w:r>
        <w:r w:rsidR="00635CF9">
          <w:fldChar w:fldCharType="end"/>
        </w:r>
      </w:ins>
    </w:p>
    <w:p w14:paraId="4D1864F0" w14:textId="77777777" w:rsidR="000825E9" w:rsidRDefault="00000000">
      <w:pPr>
        <w:pStyle w:val="Heading3"/>
        <w:ind w:left="1399"/>
      </w:pPr>
      <w:r>
        <w:lastRenderedPageBreak/>
        <w:t>Figure 3-5. Adding System Environment Variable</w:t>
      </w:r>
    </w:p>
    <w:p w14:paraId="3BE51811" w14:textId="77777777" w:rsidR="000825E9" w:rsidRDefault="00000000">
      <w:pPr>
        <w:spacing w:after="637" w:line="259" w:lineRule="auto"/>
        <w:ind w:left="1389" w:right="-20" w:firstLine="0"/>
      </w:pPr>
      <w:r>
        <w:rPr>
          <w:noProof/>
        </w:rPr>
        <w:drawing>
          <wp:inline distT="0" distB="0" distL="0" distR="0" wp14:anchorId="742D9706" wp14:editId="1407C55B">
            <wp:extent cx="5594399" cy="1413592"/>
            <wp:effectExtent l="0" t="0" r="0" b="0"/>
            <wp:docPr id="945" name="Picture 945"/>
            <wp:cNvGraphicFramePr/>
            <a:graphic xmlns:a="http://schemas.openxmlformats.org/drawingml/2006/main">
              <a:graphicData uri="http://schemas.openxmlformats.org/drawingml/2006/picture">
                <pic:pic xmlns:pic="http://schemas.openxmlformats.org/drawingml/2006/picture">
                  <pic:nvPicPr>
                    <pic:cNvPr id="945" name="Picture 945"/>
                    <pic:cNvPicPr/>
                  </pic:nvPicPr>
                  <pic:blipFill>
                    <a:blip r:embed="rId40"/>
                    <a:stretch>
                      <a:fillRect/>
                    </a:stretch>
                  </pic:blipFill>
                  <pic:spPr>
                    <a:xfrm>
                      <a:off x="0" y="0"/>
                      <a:ext cx="5594399" cy="1413592"/>
                    </a:xfrm>
                    <a:prstGeom prst="rect">
                      <a:avLst/>
                    </a:prstGeom>
                  </pic:spPr>
                </pic:pic>
              </a:graphicData>
            </a:graphic>
          </wp:inline>
        </w:drawing>
      </w:r>
    </w:p>
    <w:p w14:paraId="5ED90596" w14:textId="77777777" w:rsidR="000825E9" w:rsidRDefault="00000000">
      <w:pPr>
        <w:pStyle w:val="Heading2"/>
        <w:tabs>
          <w:tab w:val="center" w:pos="2314"/>
        </w:tabs>
        <w:ind w:left="-15" w:firstLine="0"/>
      </w:pPr>
      <w:r>
        <w:t xml:space="preserve">3.6 </w:t>
      </w:r>
      <w:r>
        <w:tab/>
        <w:t>Installing the WiDBG Tool</w:t>
      </w:r>
    </w:p>
    <w:p w14:paraId="46B83B49" w14:textId="77777777" w:rsidR="000825E9" w:rsidRDefault="00000000">
      <w:pPr>
        <w:spacing w:after="153"/>
        <w:ind w:left="861" w:right="14"/>
      </w:pPr>
      <w:r>
        <w:t>Run the WiDBGSetup with the following instructions.</w:t>
      </w:r>
    </w:p>
    <w:p w14:paraId="24C739A9" w14:textId="7C1B77DA" w:rsidR="000825E9" w:rsidRDefault="00000000">
      <w:pPr>
        <w:numPr>
          <w:ilvl w:val="0"/>
          <w:numId w:val="16"/>
        </w:numPr>
        <w:spacing w:after="84"/>
        <w:ind w:right="14" w:hanging="397"/>
      </w:pPr>
      <w:r>
        <w:t>Navigate to the WiDBGSetup, available in th</w:t>
      </w:r>
      <w:ins w:id="31" w:author="Deepthi Mary Michael Kalaiarasan - I63736" w:date="2023-10-25T11:23:00Z">
        <w:r w:rsidR="00CE3CEB">
          <w:t xml:space="preserve">is </w:t>
        </w:r>
      </w:ins>
      <w:ins w:id="32" w:author="Deepthi Mary Michael Kalaiarasan - I63736" w:date="2023-10-25T11:24:00Z">
        <w:r w:rsidR="00CE3CEB">
          <w:fldChar w:fldCharType="begin"/>
        </w:r>
        <w:r w:rsidR="00CE3CEB">
          <w:instrText>HYPERLINK "https://gallery.microchip.com/packages/WiDBGSetup/"</w:instrText>
        </w:r>
        <w:r w:rsidR="00CE3CEB">
          <w:fldChar w:fldCharType="separate"/>
        </w:r>
        <w:r w:rsidR="00CE3CEB" w:rsidRPr="00CE3CEB">
          <w:rPr>
            <w:rStyle w:val="Hyperlink"/>
          </w:rPr>
          <w:t>link</w:t>
        </w:r>
        <w:r w:rsidR="00CE3CEB">
          <w:fldChar w:fldCharType="end"/>
        </w:r>
      </w:ins>
      <w:ins w:id="33" w:author="Deepthi Mary Michael Kalaiarasan - I63736" w:date="2023-10-25T11:23:00Z">
        <w:r w:rsidR="00CE3CEB">
          <w:t xml:space="preserve">. </w:t>
        </w:r>
      </w:ins>
      <w:del w:id="34" w:author="Deepthi Mary Michael Kalaiarasan - I63736" w:date="2023-10-25T11:23:00Z">
        <w:r w:rsidDel="00CE3CEB">
          <w:delText xml:space="preserve">e </w:delText>
        </w:r>
        <w:r w:rsidDel="006A0B11">
          <w:rPr>
            <w:rFonts w:ascii="Courier New" w:eastAsia="Courier New" w:hAnsi="Courier New" w:cs="Courier New"/>
          </w:rPr>
          <w:delText>&lt;ProjectDir&gt;\thirdparty\wireless\miwi \services \otau\tools</w:delText>
        </w:r>
        <w:r w:rsidDel="006A0B11">
          <w:delText xml:space="preserve"> directory.</w:delText>
        </w:r>
      </w:del>
    </w:p>
    <w:p w14:paraId="09FBCF94" w14:textId="77777777" w:rsidR="000825E9" w:rsidRDefault="00000000">
      <w:pPr>
        <w:numPr>
          <w:ilvl w:val="0"/>
          <w:numId w:val="16"/>
        </w:numPr>
        <w:spacing w:after="86"/>
        <w:ind w:right="14" w:hanging="397"/>
      </w:pPr>
      <w:r>
        <w:t xml:space="preserve">Double click the </w:t>
      </w:r>
      <w:r>
        <w:rPr>
          <w:rFonts w:ascii="Courier New" w:eastAsia="Courier New" w:hAnsi="Courier New" w:cs="Courier New"/>
        </w:rPr>
        <w:t>WiDBGSetup.msi</w:t>
      </w:r>
      <w:r>
        <w:t xml:space="preserve"> file.</w:t>
      </w:r>
    </w:p>
    <w:p w14:paraId="1C5729AC" w14:textId="77777777" w:rsidR="000825E9" w:rsidRDefault="00000000">
      <w:pPr>
        <w:numPr>
          <w:ilvl w:val="0"/>
          <w:numId w:val="16"/>
        </w:numPr>
        <w:ind w:right="14" w:hanging="397"/>
      </w:pPr>
      <w:r>
        <w:t xml:space="preserve">Accept the terms in the License Agreement and click </w:t>
      </w:r>
      <w:r>
        <w:rPr>
          <w:b/>
        </w:rPr>
        <w:t>Install</w:t>
      </w:r>
      <w:r>
        <w:t>.</w:t>
      </w:r>
    </w:p>
    <w:p w14:paraId="56E67B35" w14:textId="77777777" w:rsidR="000825E9" w:rsidRDefault="00000000">
      <w:pPr>
        <w:numPr>
          <w:ilvl w:val="0"/>
          <w:numId w:val="16"/>
        </w:numPr>
        <w:ind w:right="14" w:hanging="397"/>
      </w:pPr>
      <w:r>
        <w:t xml:space="preserve">Click </w:t>
      </w:r>
      <w:r>
        <w:rPr>
          <w:b/>
        </w:rPr>
        <w:t>Finish</w:t>
      </w:r>
      <w:r>
        <w:t xml:space="preserve"> to complete the installation.</w:t>
      </w:r>
    </w:p>
    <w:p w14:paraId="63118448" w14:textId="77777777" w:rsidR="000825E9" w:rsidRDefault="000825E9">
      <w:pPr>
        <w:sectPr w:rsidR="000825E9">
          <w:headerReference w:type="even" r:id="rId41"/>
          <w:headerReference w:type="default" r:id="rId42"/>
          <w:footerReference w:type="even" r:id="rId43"/>
          <w:footerReference w:type="default" r:id="rId44"/>
          <w:headerReference w:type="first" r:id="rId45"/>
          <w:footerReference w:type="first" r:id="rId46"/>
          <w:pgSz w:w="12240" w:h="15840"/>
          <w:pgMar w:top="1478" w:right="1324" w:bottom="1447" w:left="737" w:header="454" w:footer="418" w:gutter="0"/>
          <w:cols w:space="720"/>
        </w:sectPr>
      </w:pPr>
    </w:p>
    <w:p w14:paraId="320CAACE" w14:textId="77777777" w:rsidR="000825E9" w:rsidRDefault="00000000">
      <w:pPr>
        <w:pStyle w:val="Heading1"/>
        <w:tabs>
          <w:tab w:val="center" w:pos="2811"/>
        </w:tabs>
        <w:spacing w:after="474"/>
        <w:ind w:left="-15" w:firstLine="0"/>
      </w:pPr>
      <w:r>
        <w:lastRenderedPageBreak/>
        <w:t xml:space="preserve">4. </w:t>
      </w:r>
      <w:r>
        <w:tab/>
        <w:t>Hardware Environment Setup</w:t>
      </w:r>
    </w:p>
    <w:p w14:paraId="2B0162D9" w14:textId="77777777" w:rsidR="000825E9" w:rsidRDefault="00000000">
      <w:pPr>
        <w:pStyle w:val="Heading2"/>
        <w:tabs>
          <w:tab w:val="center" w:pos="2731"/>
        </w:tabs>
        <w:ind w:left="-15" w:firstLine="0"/>
      </w:pPr>
      <w:r>
        <w:t xml:space="preserve">4.1 </w:t>
      </w:r>
      <w:r>
        <w:tab/>
        <w:t>Supported Platforms and Boards</w:t>
      </w:r>
    </w:p>
    <w:p w14:paraId="6F39F9A4" w14:textId="77777777" w:rsidR="000825E9" w:rsidRDefault="00000000">
      <w:pPr>
        <w:spacing w:after="141"/>
        <w:ind w:left="860" w:right="14"/>
        <w:rPr>
          <w:ins w:id="35" w:author="Deepthi Mary Michael Kalaiarasan - I63736" w:date="2023-10-25T11:25:00Z"/>
        </w:rPr>
      </w:pPr>
      <w:r>
        <w:t>The following boards are used/supported in the 6.1 release.</w:t>
      </w:r>
    </w:p>
    <w:p w14:paraId="7F531804" w14:textId="6EC01CC4" w:rsidR="00735490" w:rsidRDefault="00735490">
      <w:pPr>
        <w:pStyle w:val="ListParagraph"/>
        <w:numPr>
          <w:ilvl w:val="0"/>
          <w:numId w:val="49"/>
        </w:numPr>
        <w:spacing w:after="141"/>
        <w:ind w:right="14"/>
        <w:rPr>
          <w:ins w:id="36" w:author="Deepthi Mary Michael Kalaiarasan - I63736" w:date="2023-10-25T11:27:00Z"/>
        </w:rPr>
        <w:pPrChange w:id="37" w:author="Deepthi Mary Michael Kalaiarasan - I63736" w:date="2023-10-25T11:27:00Z">
          <w:pPr>
            <w:spacing w:after="141"/>
            <w:ind w:left="860" w:right="14"/>
          </w:pPr>
        </w:pPrChange>
      </w:pPr>
      <w:ins w:id="38" w:author="Deepthi Mary Michael Kalaiarasan - I63736" w:date="2023-10-25T11:25:00Z">
        <w:r>
          <w:t xml:space="preserve">WBZ451 curiosity </w:t>
        </w:r>
        <w:r w:rsidR="00F06986">
          <w:t>Board</w:t>
        </w:r>
      </w:ins>
      <w:ins w:id="39" w:author="Deepthi Mary Michael Kalaiarasan - I63736" w:date="2023-10-25T11:26:00Z">
        <w:r w:rsidR="00F06986">
          <w:t>/ PIC32CXBZ2</w:t>
        </w:r>
      </w:ins>
    </w:p>
    <w:p w14:paraId="39E058EC" w14:textId="6B28B48C" w:rsidR="00B56E66" w:rsidRDefault="00782B2D">
      <w:pPr>
        <w:pStyle w:val="ListParagraph"/>
        <w:spacing w:after="141"/>
        <w:ind w:left="1210" w:right="14" w:firstLine="0"/>
        <w:pPrChange w:id="40" w:author="Deepthi Mary Michael Kalaiarasan - I63736" w:date="2023-10-25T11:27:00Z">
          <w:pPr>
            <w:spacing w:after="141"/>
            <w:ind w:left="860" w:right="14"/>
          </w:pPr>
        </w:pPrChange>
      </w:pPr>
      <w:ins w:id="41" w:author="Deepthi Mary Michael Kalaiarasan - I63736" w:date="2023-10-25T11:27:00Z">
        <w:r>
          <w:t>For details re</w:t>
        </w:r>
      </w:ins>
      <w:ins w:id="42" w:author="Deepthi Mary Michael Kalaiarasan - I63736" w:date="2023-10-25T11:28:00Z">
        <w:r>
          <w:t xml:space="preserve">lated to WBZ451 curiosity board refere this </w:t>
        </w:r>
        <w:r w:rsidR="003A5089">
          <w:fldChar w:fldCharType="begin"/>
        </w:r>
        <w:r w:rsidR="003A5089">
          <w:instrText>HYPERLINK "https://onlinedocs.microchip.com/oxy/GUID-A5330D3A-9F51-4A26-B71D-8503A493DF9C-en-US-3/GUID-53253F80-1A8A-41EE-8A9D-C0ECBD08A6F9.html"</w:instrText>
        </w:r>
        <w:r w:rsidR="003A5089">
          <w:fldChar w:fldCharType="separate"/>
        </w:r>
        <w:r w:rsidRPr="003A5089">
          <w:rPr>
            <w:rStyle w:val="Hyperlink"/>
          </w:rPr>
          <w:t>link</w:t>
        </w:r>
        <w:r w:rsidR="003A5089">
          <w:fldChar w:fldCharType="end"/>
        </w:r>
        <w:r>
          <w:t>.</w:t>
        </w:r>
      </w:ins>
    </w:p>
    <w:p w14:paraId="1E2B0E7A" w14:textId="77777777" w:rsidR="000825E9" w:rsidRDefault="00000000">
      <w:pPr>
        <w:tabs>
          <w:tab w:val="center" w:pos="1076"/>
          <w:tab w:val="center" w:pos="2417"/>
        </w:tabs>
        <w:spacing w:after="40"/>
        <w:ind w:left="0" w:firstLine="0"/>
      </w:pPr>
      <w:r>
        <w:rPr>
          <w:rFonts w:ascii="Calibri" w:eastAsia="Calibri" w:hAnsi="Calibri" w:cs="Calibri"/>
          <w:sz w:val="22"/>
        </w:rPr>
        <w:tab/>
      </w:r>
      <w:r>
        <w:t>1.</w:t>
      </w:r>
      <w:r>
        <w:tab/>
        <w:t>SAM R21 Xplained Pro</w:t>
      </w:r>
    </w:p>
    <w:p w14:paraId="74D72892" w14:textId="77777777" w:rsidR="000825E9" w:rsidRDefault="00000000">
      <w:pPr>
        <w:pStyle w:val="Heading3"/>
        <w:ind w:left="1399"/>
      </w:pPr>
      <w:r>
        <w:t>Figure 4-1. SAM R21 Xplained Pro</w:t>
      </w:r>
    </w:p>
    <w:p w14:paraId="7D3C6976" w14:textId="77777777" w:rsidR="000825E9" w:rsidRDefault="00000000">
      <w:pPr>
        <w:spacing w:after="114" w:line="259" w:lineRule="auto"/>
        <w:ind w:left="1407" w:right="-216" w:firstLine="0"/>
      </w:pPr>
      <w:r>
        <w:rPr>
          <w:noProof/>
        </w:rPr>
        <w:drawing>
          <wp:inline distT="0" distB="0" distL="0" distR="0" wp14:anchorId="092AF76C" wp14:editId="5062A906">
            <wp:extent cx="5572125" cy="4248150"/>
            <wp:effectExtent l="0" t="0" r="0" b="0"/>
            <wp:docPr id="999" name="Picture 999"/>
            <wp:cNvGraphicFramePr/>
            <a:graphic xmlns:a="http://schemas.openxmlformats.org/drawingml/2006/main">
              <a:graphicData uri="http://schemas.openxmlformats.org/drawingml/2006/picture">
                <pic:pic xmlns:pic="http://schemas.openxmlformats.org/drawingml/2006/picture">
                  <pic:nvPicPr>
                    <pic:cNvPr id="999" name="Picture 999"/>
                    <pic:cNvPicPr/>
                  </pic:nvPicPr>
                  <pic:blipFill>
                    <a:blip r:embed="rId47"/>
                    <a:stretch>
                      <a:fillRect/>
                    </a:stretch>
                  </pic:blipFill>
                  <pic:spPr>
                    <a:xfrm>
                      <a:off x="0" y="0"/>
                      <a:ext cx="5572125" cy="4248150"/>
                    </a:xfrm>
                    <a:prstGeom prst="rect">
                      <a:avLst/>
                    </a:prstGeom>
                  </pic:spPr>
                </pic:pic>
              </a:graphicData>
            </a:graphic>
          </wp:inline>
        </w:drawing>
      </w:r>
    </w:p>
    <w:p w14:paraId="11A6E0F6" w14:textId="77777777" w:rsidR="000825E9" w:rsidRDefault="00000000">
      <w:pPr>
        <w:spacing w:after="69" w:line="259" w:lineRule="auto"/>
        <w:ind w:left="0" w:right="3519" w:firstLine="0"/>
        <w:jc w:val="right"/>
      </w:pPr>
      <w:r>
        <w:t xml:space="preserve">For more details, see </w:t>
      </w:r>
      <w:hyperlink r:id="rId48">
        <w:r>
          <w:rPr>
            <w:color w:val="0000FF"/>
          </w:rPr>
          <w:t>SAMR21 Xplained Pro User Guide</w:t>
        </w:r>
      </w:hyperlink>
      <w:hyperlink r:id="rId49">
        <w:r>
          <w:t>.</w:t>
        </w:r>
      </w:hyperlink>
    </w:p>
    <w:p w14:paraId="4A10F20B" w14:textId="77777777" w:rsidR="000825E9" w:rsidRDefault="00000000">
      <w:pPr>
        <w:tabs>
          <w:tab w:val="center" w:pos="1076"/>
          <w:tab w:val="center" w:pos="2151"/>
        </w:tabs>
        <w:ind w:left="0" w:firstLine="0"/>
      </w:pPr>
      <w:r>
        <w:rPr>
          <w:rFonts w:ascii="Calibri" w:eastAsia="Calibri" w:hAnsi="Calibri" w:cs="Calibri"/>
          <w:sz w:val="22"/>
        </w:rPr>
        <w:tab/>
      </w:r>
      <w:r>
        <w:t>2.</w:t>
      </w:r>
      <w:r>
        <w:tab/>
        <w:t>SAM R21 ZLLEK</w:t>
      </w:r>
    </w:p>
    <w:p w14:paraId="07225E13" w14:textId="77777777" w:rsidR="000825E9" w:rsidRDefault="00000000">
      <w:pPr>
        <w:pStyle w:val="Heading3"/>
        <w:ind w:left="1399"/>
      </w:pPr>
      <w:r>
        <w:lastRenderedPageBreak/>
        <w:t>Figure 4-2. SAM R21 ZLL-EK</w:t>
      </w:r>
    </w:p>
    <w:p w14:paraId="4C7FBCB8" w14:textId="77777777" w:rsidR="000825E9" w:rsidRDefault="00000000">
      <w:pPr>
        <w:spacing w:after="114" w:line="259" w:lineRule="auto"/>
        <w:ind w:left="3464" w:firstLine="0"/>
      </w:pPr>
      <w:r>
        <w:rPr>
          <w:noProof/>
        </w:rPr>
        <w:drawing>
          <wp:inline distT="0" distB="0" distL="0" distR="0" wp14:anchorId="73FB2D42" wp14:editId="06043444">
            <wp:extent cx="2959331" cy="2647604"/>
            <wp:effectExtent l="0" t="0" r="0" b="0"/>
            <wp:docPr id="1034" name="Picture 1034"/>
            <wp:cNvGraphicFramePr/>
            <a:graphic xmlns:a="http://schemas.openxmlformats.org/drawingml/2006/main">
              <a:graphicData uri="http://schemas.openxmlformats.org/drawingml/2006/picture">
                <pic:pic xmlns:pic="http://schemas.openxmlformats.org/drawingml/2006/picture">
                  <pic:nvPicPr>
                    <pic:cNvPr id="1034" name="Picture 1034"/>
                    <pic:cNvPicPr/>
                  </pic:nvPicPr>
                  <pic:blipFill>
                    <a:blip r:embed="rId50"/>
                    <a:stretch>
                      <a:fillRect/>
                    </a:stretch>
                  </pic:blipFill>
                  <pic:spPr>
                    <a:xfrm>
                      <a:off x="0" y="0"/>
                      <a:ext cx="2959331" cy="2647604"/>
                    </a:xfrm>
                    <a:prstGeom prst="rect">
                      <a:avLst/>
                    </a:prstGeom>
                  </pic:spPr>
                </pic:pic>
              </a:graphicData>
            </a:graphic>
          </wp:inline>
        </w:drawing>
      </w:r>
    </w:p>
    <w:p w14:paraId="5B77B310" w14:textId="77777777" w:rsidR="000825E9" w:rsidRDefault="00000000">
      <w:pPr>
        <w:spacing w:after="67" w:line="265" w:lineRule="auto"/>
        <w:ind w:left="1399"/>
      </w:pPr>
      <w:r>
        <w:t xml:space="preserve">For more details, see </w:t>
      </w:r>
      <w:hyperlink r:id="rId51">
        <w:r>
          <w:rPr>
            <w:color w:val="0000FF"/>
          </w:rPr>
          <w:t>SAM R21 ZLL-EK User Guide</w:t>
        </w:r>
      </w:hyperlink>
      <w:hyperlink r:id="rId52">
        <w:r>
          <w:t>.</w:t>
        </w:r>
      </w:hyperlink>
    </w:p>
    <w:p w14:paraId="1A1D4CF3" w14:textId="77777777" w:rsidR="000825E9" w:rsidRDefault="00000000">
      <w:pPr>
        <w:tabs>
          <w:tab w:val="center" w:pos="1076"/>
          <w:tab w:val="center" w:pos="2417"/>
        </w:tabs>
        <w:spacing w:after="40"/>
        <w:ind w:left="0" w:firstLine="0"/>
      </w:pPr>
      <w:r>
        <w:rPr>
          <w:rFonts w:ascii="Calibri" w:eastAsia="Calibri" w:hAnsi="Calibri" w:cs="Calibri"/>
          <w:sz w:val="22"/>
        </w:rPr>
        <w:tab/>
      </w:r>
      <w:r>
        <w:t>3.</w:t>
      </w:r>
      <w:r>
        <w:tab/>
        <w:t>SAM R30 Xplained Pro</w:t>
      </w:r>
    </w:p>
    <w:p w14:paraId="711DBB79" w14:textId="77777777" w:rsidR="000825E9" w:rsidRDefault="00000000">
      <w:pPr>
        <w:pStyle w:val="Heading3"/>
        <w:ind w:left="1399"/>
      </w:pPr>
      <w:r>
        <w:t>Figure 4-3. SAM R30 Xplained Pro</w:t>
      </w:r>
    </w:p>
    <w:p w14:paraId="1CAE0FD0" w14:textId="77777777" w:rsidR="000825E9" w:rsidRDefault="00000000">
      <w:pPr>
        <w:spacing w:after="114" w:line="259" w:lineRule="auto"/>
        <w:ind w:left="3209" w:firstLine="0"/>
      </w:pPr>
      <w:r>
        <w:rPr>
          <w:noProof/>
        </w:rPr>
        <w:drawing>
          <wp:inline distT="0" distB="0" distL="0" distR="0" wp14:anchorId="6A55CEC5" wp14:editId="78EA5300">
            <wp:extent cx="3283527" cy="1986742"/>
            <wp:effectExtent l="0" t="0" r="0" b="0"/>
            <wp:docPr id="1041" name="Picture 1041"/>
            <wp:cNvGraphicFramePr/>
            <a:graphic xmlns:a="http://schemas.openxmlformats.org/drawingml/2006/main">
              <a:graphicData uri="http://schemas.openxmlformats.org/drawingml/2006/picture">
                <pic:pic xmlns:pic="http://schemas.openxmlformats.org/drawingml/2006/picture">
                  <pic:nvPicPr>
                    <pic:cNvPr id="1041" name="Picture 1041"/>
                    <pic:cNvPicPr/>
                  </pic:nvPicPr>
                  <pic:blipFill>
                    <a:blip r:embed="rId53"/>
                    <a:stretch>
                      <a:fillRect/>
                    </a:stretch>
                  </pic:blipFill>
                  <pic:spPr>
                    <a:xfrm>
                      <a:off x="0" y="0"/>
                      <a:ext cx="3283527" cy="1986742"/>
                    </a:xfrm>
                    <a:prstGeom prst="rect">
                      <a:avLst/>
                    </a:prstGeom>
                  </pic:spPr>
                </pic:pic>
              </a:graphicData>
            </a:graphic>
          </wp:inline>
        </w:drawing>
      </w:r>
    </w:p>
    <w:p w14:paraId="5CA165F8" w14:textId="77777777" w:rsidR="000825E9" w:rsidRDefault="00000000">
      <w:pPr>
        <w:spacing w:after="67" w:line="265" w:lineRule="auto"/>
        <w:ind w:left="1399"/>
      </w:pPr>
      <w:r>
        <w:t xml:space="preserve">For more details, see </w:t>
      </w:r>
      <w:hyperlink r:id="rId54">
        <w:r>
          <w:rPr>
            <w:color w:val="0000FF"/>
          </w:rPr>
          <w:t>SAM R30 Xplained Pro User Guide</w:t>
        </w:r>
      </w:hyperlink>
      <w:r>
        <w:t>.</w:t>
      </w:r>
    </w:p>
    <w:p w14:paraId="36D1B8E8" w14:textId="77777777" w:rsidR="000825E9" w:rsidRDefault="00000000">
      <w:pPr>
        <w:tabs>
          <w:tab w:val="center" w:pos="1076"/>
          <w:tab w:val="center" w:pos="2473"/>
        </w:tabs>
        <w:spacing w:after="40"/>
        <w:ind w:left="0" w:firstLine="0"/>
      </w:pPr>
      <w:r>
        <w:rPr>
          <w:rFonts w:ascii="Calibri" w:eastAsia="Calibri" w:hAnsi="Calibri" w:cs="Calibri"/>
          <w:sz w:val="22"/>
        </w:rPr>
        <w:tab/>
      </w:r>
      <w:r>
        <w:t>4.</w:t>
      </w:r>
      <w:r>
        <w:tab/>
        <w:t>SAMR30M Xplained Pro</w:t>
      </w:r>
    </w:p>
    <w:p w14:paraId="26AF5FA5" w14:textId="77777777" w:rsidR="000825E9" w:rsidRDefault="00000000">
      <w:pPr>
        <w:pStyle w:val="Heading3"/>
        <w:ind w:left="1399"/>
      </w:pPr>
      <w:r>
        <w:t>Figure 4-4. SAMR30M Xplained Pro</w:t>
      </w:r>
    </w:p>
    <w:p w14:paraId="30F4FBBC" w14:textId="77777777" w:rsidR="000825E9" w:rsidRDefault="00000000">
      <w:pPr>
        <w:spacing w:after="201" w:line="259" w:lineRule="auto"/>
        <w:ind w:left="3631" w:firstLine="0"/>
      </w:pPr>
      <w:r>
        <w:rPr>
          <w:rFonts w:ascii="Calibri" w:eastAsia="Calibri" w:hAnsi="Calibri" w:cs="Calibri"/>
          <w:noProof/>
          <w:sz w:val="22"/>
        </w:rPr>
        <mc:AlternateContent>
          <mc:Choice Requires="wpg">
            <w:drawing>
              <wp:inline distT="0" distB="0" distL="0" distR="0" wp14:anchorId="507F155E" wp14:editId="3663A66B">
                <wp:extent cx="2811255" cy="1679941"/>
                <wp:effectExtent l="0" t="0" r="0" b="0"/>
                <wp:docPr id="34430" name="Group 34430"/>
                <wp:cNvGraphicFramePr/>
                <a:graphic xmlns:a="http://schemas.openxmlformats.org/drawingml/2006/main">
                  <a:graphicData uri="http://schemas.microsoft.com/office/word/2010/wordprocessingGroup">
                    <wpg:wgp>
                      <wpg:cNvGrpSpPr/>
                      <wpg:grpSpPr>
                        <a:xfrm>
                          <a:off x="0" y="0"/>
                          <a:ext cx="2811255" cy="1679941"/>
                          <a:chOff x="0" y="0"/>
                          <a:chExt cx="2811255" cy="1679941"/>
                        </a:xfrm>
                      </wpg:grpSpPr>
                      <pic:pic xmlns:pic="http://schemas.openxmlformats.org/drawingml/2006/picture">
                        <pic:nvPicPr>
                          <pic:cNvPr id="1048" name="Picture 1048"/>
                          <pic:cNvPicPr/>
                        </pic:nvPicPr>
                        <pic:blipFill>
                          <a:blip r:embed="rId55"/>
                          <a:stretch>
                            <a:fillRect/>
                          </a:stretch>
                        </pic:blipFill>
                        <pic:spPr>
                          <a:xfrm>
                            <a:off x="486487" y="386111"/>
                            <a:ext cx="2324768" cy="1235335"/>
                          </a:xfrm>
                          <a:prstGeom prst="rect">
                            <a:avLst/>
                          </a:prstGeom>
                        </pic:spPr>
                      </pic:pic>
                      <wps:wsp>
                        <wps:cNvPr id="1049" name="Shape 1049"/>
                        <wps:cNvSpPr/>
                        <wps:spPr>
                          <a:xfrm>
                            <a:off x="90458" y="43014"/>
                            <a:ext cx="1899524" cy="457957"/>
                          </a:xfrm>
                          <a:custGeom>
                            <a:avLst/>
                            <a:gdLst/>
                            <a:ahLst/>
                            <a:cxnLst/>
                            <a:rect l="0" t="0" r="0" b="0"/>
                            <a:pathLst>
                              <a:path w="1899524" h="457957">
                                <a:moveTo>
                                  <a:pt x="1899524" y="457957"/>
                                </a:moveTo>
                                <a:lnTo>
                                  <a:pt x="1899524" y="0"/>
                                </a:lnTo>
                                <a:lnTo>
                                  <a:pt x="0" y="0"/>
                                </a:lnTo>
                              </a:path>
                            </a:pathLst>
                          </a:custGeom>
                          <a:ln w="5191" cap="rnd">
                            <a:round/>
                          </a:ln>
                        </wps:spPr>
                        <wps:style>
                          <a:lnRef idx="1">
                            <a:srgbClr val="FF0000"/>
                          </a:lnRef>
                          <a:fillRef idx="0">
                            <a:srgbClr val="000000">
                              <a:alpha val="0"/>
                            </a:srgbClr>
                          </a:fillRef>
                          <a:effectRef idx="0">
                            <a:scrgbClr r="0" g="0" b="0"/>
                          </a:effectRef>
                          <a:fontRef idx="none"/>
                        </wps:style>
                        <wps:bodyPr/>
                      </wps:wsp>
                      <wps:wsp>
                        <wps:cNvPr id="1050" name="Shape 1050"/>
                        <wps:cNvSpPr/>
                        <wps:spPr>
                          <a:xfrm>
                            <a:off x="1967497" y="493216"/>
                            <a:ext cx="44922" cy="44873"/>
                          </a:xfrm>
                          <a:custGeom>
                            <a:avLst/>
                            <a:gdLst/>
                            <a:ahLst/>
                            <a:cxnLst/>
                            <a:rect l="0" t="0" r="0" b="0"/>
                            <a:pathLst>
                              <a:path w="44922" h="44873">
                                <a:moveTo>
                                  <a:pt x="44922" y="0"/>
                                </a:moveTo>
                                <a:lnTo>
                                  <a:pt x="22485" y="44873"/>
                                </a:lnTo>
                                <a:lnTo>
                                  <a:pt x="0" y="29"/>
                                </a:lnTo>
                                <a:cubicBezTo>
                                  <a:pt x="7117" y="3532"/>
                                  <a:pt x="14847" y="5276"/>
                                  <a:pt x="22574" y="5262"/>
                                </a:cubicBezTo>
                                <a:lnTo>
                                  <a:pt x="44922" y="0"/>
                                </a:lnTo>
                                <a:close/>
                              </a:path>
                            </a:pathLst>
                          </a:custGeom>
                          <a:ln w="0" cap="rnd">
                            <a:round/>
                          </a:ln>
                        </wps:spPr>
                        <wps:style>
                          <a:lnRef idx="0">
                            <a:srgbClr val="000000">
                              <a:alpha val="0"/>
                            </a:srgbClr>
                          </a:lnRef>
                          <a:fillRef idx="1">
                            <a:srgbClr val="FF0000"/>
                          </a:fillRef>
                          <a:effectRef idx="0">
                            <a:scrgbClr r="0" g="0" b="0"/>
                          </a:effectRef>
                          <a:fontRef idx="none"/>
                        </wps:style>
                        <wps:bodyPr/>
                      </wps:wsp>
                      <wps:wsp>
                        <wps:cNvPr id="1051" name="Shape 1051"/>
                        <wps:cNvSpPr/>
                        <wps:spPr>
                          <a:xfrm>
                            <a:off x="2012419" y="492820"/>
                            <a:ext cx="208" cy="396"/>
                          </a:xfrm>
                          <a:custGeom>
                            <a:avLst/>
                            <a:gdLst/>
                            <a:ahLst/>
                            <a:cxnLst/>
                            <a:rect l="0" t="0" r="0" b="0"/>
                            <a:pathLst>
                              <a:path w="208" h="396">
                                <a:moveTo>
                                  <a:pt x="198" y="0"/>
                                </a:moveTo>
                                <a:lnTo>
                                  <a:pt x="208" y="347"/>
                                </a:lnTo>
                                <a:lnTo>
                                  <a:pt x="0" y="396"/>
                                </a:lnTo>
                                <a:lnTo>
                                  <a:pt x="198" y="0"/>
                                </a:lnTo>
                                <a:close/>
                              </a:path>
                            </a:pathLst>
                          </a:custGeom>
                          <a:ln w="0" cap="rnd">
                            <a:round/>
                          </a:ln>
                        </wps:spPr>
                        <wps:style>
                          <a:lnRef idx="0">
                            <a:srgbClr val="000000">
                              <a:alpha val="0"/>
                            </a:srgbClr>
                          </a:lnRef>
                          <a:fillRef idx="1">
                            <a:srgbClr val="FF0000"/>
                          </a:fillRef>
                          <a:effectRef idx="0">
                            <a:scrgbClr r="0" g="0" b="0"/>
                          </a:effectRef>
                          <a:fontRef idx="none"/>
                        </wps:style>
                        <wps:bodyPr/>
                      </wps:wsp>
                      <wps:wsp>
                        <wps:cNvPr id="1052" name="Shape 1052"/>
                        <wps:cNvSpPr/>
                        <wps:spPr>
                          <a:xfrm>
                            <a:off x="90458" y="130783"/>
                            <a:ext cx="1695188" cy="370187"/>
                          </a:xfrm>
                          <a:custGeom>
                            <a:avLst/>
                            <a:gdLst/>
                            <a:ahLst/>
                            <a:cxnLst/>
                            <a:rect l="0" t="0" r="0" b="0"/>
                            <a:pathLst>
                              <a:path w="1695188" h="370187">
                                <a:moveTo>
                                  <a:pt x="1695188" y="370187"/>
                                </a:moveTo>
                                <a:lnTo>
                                  <a:pt x="1695188" y="0"/>
                                </a:lnTo>
                                <a:lnTo>
                                  <a:pt x="0" y="0"/>
                                </a:lnTo>
                              </a:path>
                            </a:pathLst>
                          </a:custGeom>
                          <a:ln w="5191" cap="rnd">
                            <a:round/>
                          </a:ln>
                        </wps:spPr>
                        <wps:style>
                          <a:lnRef idx="1">
                            <a:srgbClr val="FF0000"/>
                          </a:lnRef>
                          <a:fillRef idx="0">
                            <a:srgbClr val="000000">
                              <a:alpha val="0"/>
                            </a:srgbClr>
                          </a:fillRef>
                          <a:effectRef idx="0">
                            <a:scrgbClr r="0" g="0" b="0"/>
                          </a:effectRef>
                          <a:fontRef idx="none"/>
                        </wps:style>
                        <wps:bodyPr/>
                      </wps:wsp>
                      <wps:wsp>
                        <wps:cNvPr id="1053" name="Shape 1053"/>
                        <wps:cNvSpPr/>
                        <wps:spPr>
                          <a:xfrm>
                            <a:off x="1763161" y="493216"/>
                            <a:ext cx="44922" cy="44873"/>
                          </a:xfrm>
                          <a:custGeom>
                            <a:avLst/>
                            <a:gdLst/>
                            <a:ahLst/>
                            <a:cxnLst/>
                            <a:rect l="0" t="0" r="0" b="0"/>
                            <a:pathLst>
                              <a:path w="44922" h="44873">
                                <a:moveTo>
                                  <a:pt x="44922" y="0"/>
                                </a:moveTo>
                                <a:lnTo>
                                  <a:pt x="22485" y="44873"/>
                                </a:lnTo>
                                <a:lnTo>
                                  <a:pt x="0" y="29"/>
                                </a:lnTo>
                                <a:cubicBezTo>
                                  <a:pt x="7117" y="3532"/>
                                  <a:pt x="14847" y="5276"/>
                                  <a:pt x="22574" y="5262"/>
                                </a:cubicBezTo>
                                <a:lnTo>
                                  <a:pt x="44922" y="0"/>
                                </a:lnTo>
                                <a:close/>
                              </a:path>
                            </a:pathLst>
                          </a:custGeom>
                          <a:ln w="0" cap="rnd">
                            <a:round/>
                          </a:ln>
                        </wps:spPr>
                        <wps:style>
                          <a:lnRef idx="0">
                            <a:srgbClr val="000000">
                              <a:alpha val="0"/>
                            </a:srgbClr>
                          </a:lnRef>
                          <a:fillRef idx="1">
                            <a:srgbClr val="FF0000"/>
                          </a:fillRef>
                          <a:effectRef idx="0">
                            <a:scrgbClr r="0" g="0" b="0"/>
                          </a:effectRef>
                          <a:fontRef idx="none"/>
                        </wps:style>
                        <wps:bodyPr/>
                      </wps:wsp>
                      <wps:wsp>
                        <wps:cNvPr id="1054" name="Shape 1054"/>
                        <wps:cNvSpPr/>
                        <wps:spPr>
                          <a:xfrm>
                            <a:off x="1808083" y="492820"/>
                            <a:ext cx="208" cy="396"/>
                          </a:xfrm>
                          <a:custGeom>
                            <a:avLst/>
                            <a:gdLst/>
                            <a:ahLst/>
                            <a:cxnLst/>
                            <a:rect l="0" t="0" r="0" b="0"/>
                            <a:pathLst>
                              <a:path w="208" h="396">
                                <a:moveTo>
                                  <a:pt x="198" y="0"/>
                                </a:moveTo>
                                <a:lnTo>
                                  <a:pt x="208" y="347"/>
                                </a:lnTo>
                                <a:lnTo>
                                  <a:pt x="0" y="396"/>
                                </a:lnTo>
                                <a:lnTo>
                                  <a:pt x="198" y="0"/>
                                </a:lnTo>
                                <a:close/>
                              </a:path>
                            </a:pathLst>
                          </a:custGeom>
                          <a:ln w="0" cap="rnd">
                            <a:round/>
                          </a:ln>
                        </wps:spPr>
                        <wps:style>
                          <a:lnRef idx="0">
                            <a:srgbClr val="000000">
                              <a:alpha val="0"/>
                            </a:srgbClr>
                          </a:lnRef>
                          <a:fillRef idx="1">
                            <a:srgbClr val="FF0000"/>
                          </a:fillRef>
                          <a:effectRef idx="0">
                            <a:scrgbClr r="0" g="0" b="0"/>
                          </a:effectRef>
                          <a:fontRef idx="none"/>
                        </wps:style>
                        <wps:bodyPr/>
                      </wps:wsp>
                      <wps:wsp>
                        <wps:cNvPr id="1055" name="Shape 1055"/>
                        <wps:cNvSpPr/>
                        <wps:spPr>
                          <a:xfrm>
                            <a:off x="90458" y="248388"/>
                            <a:ext cx="1488775" cy="252582"/>
                          </a:xfrm>
                          <a:custGeom>
                            <a:avLst/>
                            <a:gdLst/>
                            <a:ahLst/>
                            <a:cxnLst/>
                            <a:rect l="0" t="0" r="0" b="0"/>
                            <a:pathLst>
                              <a:path w="1488775" h="252582">
                                <a:moveTo>
                                  <a:pt x="1488775" y="252582"/>
                                </a:moveTo>
                                <a:lnTo>
                                  <a:pt x="1488775" y="0"/>
                                </a:lnTo>
                                <a:lnTo>
                                  <a:pt x="0" y="0"/>
                                </a:lnTo>
                              </a:path>
                            </a:pathLst>
                          </a:custGeom>
                          <a:ln w="5191" cap="rnd">
                            <a:round/>
                          </a:ln>
                        </wps:spPr>
                        <wps:style>
                          <a:lnRef idx="1">
                            <a:srgbClr val="FF0000"/>
                          </a:lnRef>
                          <a:fillRef idx="0">
                            <a:srgbClr val="000000">
                              <a:alpha val="0"/>
                            </a:srgbClr>
                          </a:fillRef>
                          <a:effectRef idx="0">
                            <a:scrgbClr r="0" g="0" b="0"/>
                          </a:effectRef>
                          <a:fontRef idx="none"/>
                        </wps:style>
                        <wps:bodyPr/>
                      </wps:wsp>
                      <wps:wsp>
                        <wps:cNvPr id="1056" name="Shape 1056"/>
                        <wps:cNvSpPr/>
                        <wps:spPr>
                          <a:xfrm>
                            <a:off x="1556748" y="493216"/>
                            <a:ext cx="44922" cy="44873"/>
                          </a:xfrm>
                          <a:custGeom>
                            <a:avLst/>
                            <a:gdLst/>
                            <a:ahLst/>
                            <a:cxnLst/>
                            <a:rect l="0" t="0" r="0" b="0"/>
                            <a:pathLst>
                              <a:path w="44922" h="44873">
                                <a:moveTo>
                                  <a:pt x="44922" y="0"/>
                                </a:moveTo>
                                <a:lnTo>
                                  <a:pt x="22485" y="44873"/>
                                </a:lnTo>
                                <a:lnTo>
                                  <a:pt x="0" y="29"/>
                                </a:lnTo>
                                <a:cubicBezTo>
                                  <a:pt x="7117" y="3532"/>
                                  <a:pt x="14847" y="5276"/>
                                  <a:pt x="22574" y="5262"/>
                                </a:cubicBezTo>
                                <a:lnTo>
                                  <a:pt x="44922" y="0"/>
                                </a:lnTo>
                                <a:close/>
                              </a:path>
                            </a:pathLst>
                          </a:custGeom>
                          <a:ln w="0" cap="rnd">
                            <a:round/>
                          </a:ln>
                        </wps:spPr>
                        <wps:style>
                          <a:lnRef idx="0">
                            <a:srgbClr val="000000">
                              <a:alpha val="0"/>
                            </a:srgbClr>
                          </a:lnRef>
                          <a:fillRef idx="1">
                            <a:srgbClr val="FF0000"/>
                          </a:fillRef>
                          <a:effectRef idx="0">
                            <a:scrgbClr r="0" g="0" b="0"/>
                          </a:effectRef>
                          <a:fontRef idx="none"/>
                        </wps:style>
                        <wps:bodyPr/>
                      </wps:wsp>
                      <wps:wsp>
                        <wps:cNvPr id="1057" name="Shape 1057"/>
                        <wps:cNvSpPr/>
                        <wps:spPr>
                          <a:xfrm>
                            <a:off x="1601670" y="492820"/>
                            <a:ext cx="208" cy="396"/>
                          </a:xfrm>
                          <a:custGeom>
                            <a:avLst/>
                            <a:gdLst/>
                            <a:ahLst/>
                            <a:cxnLst/>
                            <a:rect l="0" t="0" r="0" b="0"/>
                            <a:pathLst>
                              <a:path w="208" h="396">
                                <a:moveTo>
                                  <a:pt x="198" y="0"/>
                                </a:moveTo>
                                <a:lnTo>
                                  <a:pt x="208" y="347"/>
                                </a:lnTo>
                                <a:lnTo>
                                  <a:pt x="0" y="396"/>
                                </a:lnTo>
                                <a:lnTo>
                                  <a:pt x="198" y="0"/>
                                </a:lnTo>
                                <a:close/>
                              </a:path>
                            </a:pathLst>
                          </a:custGeom>
                          <a:ln w="0" cap="rnd">
                            <a:round/>
                          </a:ln>
                        </wps:spPr>
                        <wps:style>
                          <a:lnRef idx="0">
                            <a:srgbClr val="000000">
                              <a:alpha val="0"/>
                            </a:srgbClr>
                          </a:lnRef>
                          <a:fillRef idx="1">
                            <a:srgbClr val="FF0000"/>
                          </a:fillRef>
                          <a:effectRef idx="0">
                            <a:scrgbClr r="0" g="0" b="0"/>
                          </a:effectRef>
                          <a:fontRef idx="none"/>
                        </wps:style>
                        <wps:bodyPr/>
                      </wps:wsp>
                      <wps:wsp>
                        <wps:cNvPr id="1058" name="Shape 1058"/>
                        <wps:cNvSpPr/>
                        <wps:spPr>
                          <a:xfrm>
                            <a:off x="90458" y="338775"/>
                            <a:ext cx="1358366" cy="142039"/>
                          </a:xfrm>
                          <a:custGeom>
                            <a:avLst/>
                            <a:gdLst/>
                            <a:ahLst/>
                            <a:cxnLst/>
                            <a:rect l="0" t="0" r="0" b="0"/>
                            <a:pathLst>
                              <a:path w="1358366" h="142039">
                                <a:moveTo>
                                  <a:pt x="1358366" y="142039"/>
                                </a:moveTo>
                                <a:lnTo>
                                  <a:pt x="1358366" y="0"/>
                                </a:lnTo>
                                <a:lnTo>
                                  <a:pt x="0" y="0"/>
                                </a:lnTo>
                              </a:path>
                            </a:pathLst>
                          </a:custGeom>
                          <a:ln w="5191" cap="rnd">
                            <a:round/>
                          </a:ln>
                        </wps:spPr>
                        <wps:style>
                          <a:lnRef idx="1">
                            <a:srgbClr val="FF0000"/>
                          </a:lnRef>
                          <a:fillRef idx="0">
                            <a:srgbClr val="000000">
                              <a:alpha val="0"/>
                            </a:srgbClr>
                          </a:fillRef>
                          <a:effectRef idx="0">
                            <a:scrgbClr r="0" g="0" b="0"/>
                          </a:effectRef>
                          <a:fontRef idx="none"/>
                        </wps:style>
                        <wps:bodyPr/>
                      </wps:wsp>
                      <wps:wsp>
                        <wps:cNvPr id="1059" name="Shape 1059"/>
                        <wps:cNvSpPr/>
                        <wps:spPr>
                          <a:xfrm>
                            <a:off x="1426339" y="473060"/>
                            <a:ext cx="44922" cy="44873"/>
                          </a:xfrm>
                          <a:custGeom>
                            <a:avLst/>
                            <a:gdLst/>
                            <a:ahLst/>
                            <a:cxnLst/>
                            <a:rect l="0" t="0" r="0" b="0"/>
                            <a:pathLst>
                              <a:path w="44922" h="44873">
                                <a:moveTo>
                                  <a:pt x="44922" y="0"/>
                                </a:moveTo>
                                <a:lnTo>
                                  <a:pt x="22485" y="44873"/>
                                </a:lnTo>
                                <a:lnTo>
                                  <a:pt x="0" y="29"/>
                                </a:lnTo>
                                <a:cubicBezTo>
                                  <a:pt x="7117" y="3532"/>
                                  <a:pt x="14847" y="5276"/>
                                  <a:pt x="22574" y="5262"/>
                                </a:cubicBezTo>
                                <a:lnTo>
                                  <a:pt x="44922" y="0"/>
                                </a:lnTo>
                                <a:close/>
                              </a:path>
                            </a:pathLst>
                          </a:custGeom>
                          <a:ln w="0" cap="rnd">
                            <a:round/>
                          </a:ln>
                        </wps:spPr>
                        <wps:style>
                          <a:lnRef idx="0">
                            <a:srgbClr val="000000">
                              <a:alpha val="0"/>
                            </a:srgbClr>
                          </a:lnRef>
                          <a:fillRef idx="1">
                            <a:srgbClr val="FF0000"/>
                          </a:fillRef>
                          <a:effectRef idx="0">
                            <a:scrgbClr r="0" g="0" b="0"/>
                          </a:effectRef>
                          <a:fontRef idx="none"/>
                        </wps:style>
                        <wps:bodyPr/>
                      </wps:wsp>
                      <wps:wsp>
                        <wps:cNvPr id="1060" name="Shape 1060"/>
                        <wps:cNvSpPr/>
                        <wps:spPr>
                          <a:xfrm>
                            <a:off x="1471260" y="472663"/>
                            <a:ext cx="208" cy="396"/>
                          </a:xfrm>
                          <a:custGeom>
                            <a:avLst/>
                            <a:gdLst/>
                            <a:ahLst/>
                            <a:cxnLst/>
                            <a:rect l="0" t="0" r="0" b="0"/>
                            <a:pathLst>
                              <a:path w="208" h="396">
                                <a:moveTo>
                                  <a:pt x="198" y="0"/>
                                </a:moveTo>
                                <a:lnTo>
                                  <a:pt x="208" y="347"/>
                                </a:lnTo>
                                <a:lnTo>
                                  <a:pt x="0" y="396"/>
                                </a:lnTo>
                                <a:lnTo>
                                  <a:pt x="198" y="0"/>
                                </a:lnTo>
                                <a:close/>
                              </a:path>
                            </a:pathLst>
                          </a:custGeom>
                          <a:ln w="0" cap="rnd">
                            <a:round/>
                          </a:ln>
                        </wps:spPr>
                        <wps:style>
                          <a:lnRef idx="0">
                            <a:srgbClr val="000000">
                              <a:alpha val="0"/>
                            </a:srgbClr>
                          </a:lnRef>
                          <a:fillRef idx="1">
                            <a:srgbClr val="FF0000"/>
                          </a:fillRef>
                          <a:effectRef idx="0">
                            <a:scrgbClr r="0" g="0" b="0"/>
                          </a:effectRef>
                          <a:fontRef idx="none"/>
                        </wps:style>
                        <wps:bodyPr/>
                      </wps:wsp>
                      <wps:wsp>
                        <wps:cNvPr id="1061" name="Shape 1061"/>
                        <wps:cNvSpPr/>
                        <wps:spPr>
                          <a:xfrm>
                            <a:off x="90458" y="428110"/>
                            <a:ext cx="1129456" cy="39870"/>
                          </a:xfrm>
                          <a:custGeom>
                            <a:avLst/>
                            <a:gdLst/>
                            <a:ahLst/>
                            <a:cxnLst/>
                            <a:rect l="0" t="0" r="0" b="0"/>
                            <a:pathLst>
                              <a:path w="1129456" h="39870">
                                <a:moveTo>
                                  <a:pt x="1129456" y="39870"/>
                                </a:moveTo>
                                <a:lnTo>
                                  <a:pt x="1129456" y="0"/>
                                </a:lnTo>
                                <a:lnTo>
                                  <a:pt x="0" y="0"/>
                                </a:lnTo>
                              </a:path>
                            </a:pathLst>
                          </a:custGeom>
                          <a:ln w="5191" cap="rnd">
                            <a:round/>
                          </a:ln>
                        </wps:spPr>
                        <wps:style>
                          <a:lnRef idx="1">
                            <a:srgbClr val="FF0000"/>
                          </a:lnRef>
                          <a:fillRef idx="0">
                            <a:srgbClr val="000000">
                              <a:alpha val="0"/>
                            </a:srgbClr>
                          </a:fillRef>
                          <a:effectRef idx="0">
                            <a:scrgbClr r="0" g="0" b="0"/>
                          </a:effectRef>
                          <a:fontRef idx="none"/>
                        </wps:style>
                        <wps:bodyPr/>
                      </wps:wsp>
                      <wps:wsp>
                        <wps:cNvPr id="1062" name="Shape 1062"/>
                        <wps:cNvSpPr/>
                        <wps:spPr>
                          <a:xfrm>
                            <a:off x="1197429" y="460226"/>
                            <a:ext cx="44922" cy="44873"/>
                          </a:xfrm>
                          <a:custGeom>
                            <a:avLst/>
                            <a:gdLst/>
                            <a:ahLst/>
                            <a:cxnLst/>
                            <a:rect l="0" t="0" r="0" b="0"/>
                            <a:pathLst>
                              <a:path w="44922" h="44873">
                                <a:moveTo>
                                  <a:pt x="44922" y="0"/>
                                </a:moveTo>
                                <a:lnTo>
                                  <a:pt x="22485" y="44873"/>
                                </a:lnTo>
                                <a:lnTo>
                                  <a:pt x="0" y="29"/>
                                </a:lnTo>
                                <a:cubicBezTo>
                                  <a:pt x="7117" y="3532"/>
                                  <a:pt x="14847" y="5276"/>
                                  <a:pt x="22574" y="5262"/>
                                </a:cubicBezTo>
                                <a:lnTo>
                                  <a:pt x="44922" y="0"/>
                                </a:lnTo>
                                <a:close/>
                              </a:path>
                            </a:pathLst>
                          </a:custGeom>
                          <a:ln w="0" cap="rnd">
                            <a:round/>
                          </a:ln>
                        </wps:spPr>
                        <wps:style>
                          <a:lnRef idx="0">
                            <a:srgbClr val="000000">
                              <a:alpha val="0"/>
                            </a:srgbClr>
                          </a:lnRef>
                          <a:fillRef idx="1">
                            <a:srgbClr val="FF0000"/>
                          </a:fillRef>
                          <a:effectRef idx="0">
                            <a:scrgbClr r="0" g="0" b="0"/>
                          </a:effectRef>
                          <a:fontRef idx="none"/>
                        </wps:style>
                        <wps:bodyPr/>
                      </wps:wsp>
                      <wps:wsp>
                        <wps:cNvPr id="1063" name="Shape 1063"/>
                        <wps:cNvSpPr/>
                        <wps:spPr>
                          <a:xfrm>
                            <a:off x="1242351" y="459830"/>
                            <a:ext cx="208" cy="396"/>
                          </a:xfrm>
                          <a:custGeom>
                            <a:avLst/>
                            <a:gdLst/>
                            <a:ahLst/>
                            <a:cxnLst/>
                            <a:rect l="0" t="0" r="0" b="0"/>
                            <a:pathLst>
                              <a:path w="208" h="396">
                                <a:moveTo>
                                  <a:pt x="198" y="0"/>
                                </a:moveTo>
                                <a:lnTo>
                                  <a:pt x="208" y="347"/>
                                </a:lnTo>
                                <a:lnTo>
                                  <a:pt x="0" y="396"/>
                                </a:lnTo>
                                <a:lnTo>
                                  <a:pt x="198" y="0"/>
                                </a:lnTo>
                                <a:close/>
                              </a:path>
                            </a:pathLst>
                          </a:custGeom>
                          <a:ln w="0" cap="rnd">
                            <a:round/>
                          </a:ln>
                        </wps:spPr>
                        <wps:style>
                          <a:lnRef idx="0">
                            <a:srgbClr val="000000">
                              <a:alpha val="0"/>
                            </a:srgbClr>
                          </a:lnRef>
                          <a:fillRef idx="1">
                            <a:srgbClr val="FF0000"/>
                          </a:fillRef>
                          <a:effectRef idx="0">
                            <a:scrgbClr r="0" g="0" b="0"/>
                          </a:effectRef>
                          <a:fontRef idx="none"/>
                        </wps:style>
                        <wps:bodyPr/>
                      </wps:wsp>
                      <wps:wsp>
                        <wps:cNvPr id="1064" name="Shape 1064"/>
                        <wps:cNvSpPr/>
                        <wps:spPr>
                          <a:xfrm>
                            <a:off x="88424" y="659102"/>
                            <a:ext cx="422447" cy="0"/>
                          </a:xfrm>
                          <a:custGeom>
                            <a:avLst/>
                            <a:gdLst/>
                            <a:ahLst/>
                            <a:cxnLst/>
                            <a:rect l="0" t="0" r="0" b="0"/>
                            <a:pathLst>
                              <a:path w="422447">
                                <a:moveTo>
                                  <a:pt x="422447" y="0"/>
                                </a:moveTo>
                                <a:lnTo>
                                  <a:pt x="0" y="0"/>
                                </a:lnTo>
                              </a:path>
                            </a:pathLst>
                          </a:custGeom>
                          <a:ln w="5191" cap="rnd">
                            <a:round/>
                          </a:ln>
                        </wps:spPr>
                        <wps:style>
                          <a:lnRef idx="1">
                            <a:srgbClr val="FF0000"/>
                          </a:lnRef>
                          <a:fillRef idx="0">
                            <a:srgbClr val="000000">
                              <a:alpha val="0"/>
                            </a:srgbClr>
                          </a:fillRef>
                          <a:effectRef idx="0">
                            <a:scrgbClr r="0" g="0" b="0"/>
                          </a:effectRef>
                          <a:fontRef idx="none"/>
                        </wps:style>
                        <wps:bodyPr/>
                      </wps:wsp>
                      <wps:wsp>
                        <wps:cNvPr id="1065" name="Shape 1065"/>
                        <wps:cNvSpPr/>
                        <wps:spPr>
                          <a:xfrm>
                            <a:off x="503118" y="636666"/>
                            <a:ext cx="44873" cy="44922"/>
                          </a:xfrm>
                          <a:custGeom>
                            <a:avLst/>
                            <a:gdLst/>
                            <a:ahLst/>
                            <a:cxnLst/>
                            <a:rect l="0" t="0" r="0" b="0"/>
                            <a:pathLst>
                              <a:path w="44873" h="44922">
                                <a:moveTo>
                                  <a:pt x="0" y="0"/>
                                </a:moveTo>
                                <a:lnTo>
                                  <a:pt x="44873" y="22437"/>
                                </a:lnTo>
                                <a:lnTo>
                                  <a:pt x="30" y="44922"/>
                                </a:lnTo>
                                <a:cubicBezTo>
                                  <a:pt x="3532" y="37805"/>
                                  <a:pt x="5276" y="30075"/>
                                  <a:pt x="5262" y="22347"/>
                                </a:cubicBezTo>
                                <a:lnTo>
                                  <a:pt x="0" y="0"/>
                                </a:lnTo>
                                <a:close/>
                              </a:path>
                            </a:pathLst>
                          </a:custGeom>
                          <a:ln w="0" cap="rnd">
                            <a:round/>
                          </a:ln>
                        </wps:spPr>
                        <wps:style>
                          <a:lnRef idx="0">
                            <a:srgbClr val="000000">
                              <a:alpha val="0"/>
                            </a:srgbClr>
                          </a:lnRef>
                          <a:fillRef idx="1">
                            <a:srgbClr val="FF0000"/>
                          </a:fillRef>
                          <a:effectRef idx="0">
                            <a:scrgbClr r="0" g="0" b="0"/>
                          </a:effectRef>
                          <a:fontRef idx="none"/>
                        </wps:style>
                        <wps:bodyPr/>
                      </wps:wsp>
                      <wps:wsp>
                        <wps:cNvPr id="1066" name="Shape 1066"/>
                        <wps:cNvSpPr/>
                        <wps:spPr>
                          <a:xfrm>
                            <a:off x="502721" y="636458"/>
                            <a:ext cx="396" cy="208"/>
                          </a:xfrm>
                          <a:custGeom>
                            <a:avLst/>
                            <a:gdLst/>
                            <a:ahLst/>
                            <a:cxnLst/>
                            <a:rect l="0" t="0" r="0" b="0"/>
                            <a:pathLst>
                              <a:path w="396" h="208">
                                <a:moveTo>
                                  <a:pt x="348" y="0"/>
                                </a:moveTo>
                                <a:lnTo>
                                  <a:pt x="396" y="208"/>
                                </a:lnTo>
                                <a:lnTo>
                                  <a:pt x="0" y="9"/>
                                </a:lnTo>
                                <a:lnTo>
                                  <a:pt x="348" y="0"/>
                                </a:lnTo>
                                <a:close/>
                              </a:path>
                            </a:pathLst>
                          </a:custGeom>
                          <a:ln w="0" cap="rnd">
                            <a:round/>
                          </a:ln>
                        </wps:spPr>
                        <wps:style>
                          <a:lnRef idx="0">
                            <a:srgbClr val="000000">
                              <a:alpha val="0"/>
                            </a:srgbClr>
                          </a:lnRef>
                          <a:fillRef idx="1">
                            <a:srgbClr val="FF0000"/>
                          </a:fillRef>
                          <a:effectRef idx="0">
                            <a:scrgbClr r="0" g="0" b="0"/>
                          </a:effectRef>
                          <a:fontRef idx="none"/>
                        </wps:style>
                        <wps:bodyPr/>
                      </wps:wsp>
                      <wps:wsp>
                        <wps:cNvPr id="1067" name="Shape 1067"/>
                        <wps:cNvSpPr/>
                        <wps:spPr>
                          <a:xfrm>
                            <a:off x="94583" y="947686"/>
                            <a:ext cx="1202276" cy="0"/>
                          </a:xfrm>
                          <a:custGeom>
                            <a:avLst/>
                            <a:gdLst/>
                            <a:ahLst/>
                            <a:cxnLst/>
                            <a:rect l="0" t="0" r="0" b="0"/>
                            <a:pathLst>
                              <a:path w="1202276">
                                <a:moveTo>
                                  <a:pt x="1202276" y="0"/>
                                </a:moveTo>
                                <a:lnTo>
                                  <a:pt x="0" y="0"/>
                                </a:lnTo>
                              </a:path>
                            </a:pathLst>
                          </a:custGeom>
                          <a:ln w="5191" cap="rnd">
                            <a:round/>
                          </a:ln>
                        </wps:spPr>
                        <wps:style>
                          <a:lnRef idx="1">
                            <a:srgbClr val="FF0000"/>
                          </a:lnRef>
                          <a:fillRef idx="0">
                            <a:srgbClr val="000000">
                              <a:alpha val="0"/>
                            </a:srgbClr>
                          </a:fillRef>
                          <a:effectRef idx="0">
                            <a:scrgbClr r="0" g="0" b="0"/>
                          </a:effectRef>
                          <a:fontRef idx="none"/>
                        </wps:style>
                        <wps:bodyPr/>
                      </wps:wsp>
                      <wps:wsp>
                        <wps:cNvPr id="1068" name="Shape 1068"/>
                        <wps:cNvSpPr/>
                        <wps:spPr>
                          <a:xfrm>
                            <a:off x="1289105" y="925249"/>
                            <a:ext cx="44873" cy="44922"/>
                          </a:xfrm>
                          <a:custGeom>
                            <a:avLst/>
                            <a:gdLst/>
                            <a:ahLst/>
                            <a:cxnLst/>
                            <a:rect l="0" t="0" r="0" b="0"/>
                            <a:pathLst>
                              <a:path w="44873" h="44922">
                                <a:moveTo>
                                  <a:pt x="0" y="0"/>
                                </a:moveTo>
                                <a:lnTo>
                                  <a:pt x="44873" y="22437"/>
                                </a:lnTo>
                                <a:lnTo>
                                  <a:pt x="30" y="44922"/>
                                </a:lnTo>
                                <a:cubicBezTo>
                                  <a:pt x="3532" y="37805"/>
                                  <a:pt x="5276" y="30075"/>
                                  <a:pt x="5262" y="22348"/>
                                </a:cubicBezTo>
                                <a:lnTo>
                                  <a:pt x="0" y="0"/>
                                </a:lnTo>
                                <a:close/>
                              </a:path>
                            </a:pathLst>
                          </a:custGeom>
                          <a:ln w="0" cap="rnd">
                            <a:round/>
                          </a:ln>
                        </wps:spPr>
                        <wps:style>
                          <a:lnRef idx="0">
                            <a:srgbClr val="000000">
                              <a:alpha val="0"/>
                            </a:srgbClr>
                          </a:lnRef>
                          <a:fillRef idx="1">
                            <a:srgbClr val="FF0000"/>
                          </a:fillRef>
                          <a:effectRef idx="0">
                            <a:scrgbClr r="0" g="0" b="0"/>
                          </a:effectRef>
                          <a:fontRef idx="none"/>
                        </wps:style>
                        <wps:bodyPr/>
                      </wps:wsp>
                      <wps:wsp>
                        <wps:cNvPr id="1069" name="Shape 1069"/>
                        <wps:cNvSpPr/>
                        <wps:spPr>
                          <a:xfrm>
                            <a:off x="1288708" y="925041"/>
                            <a:ext cx="396" cy="208"/>
                          </a:xfrm>
                          <a:custGeom>
                            <a:avLst/>
                            <a:gdLst/>
                            <a:ahLst/>
                            <a:cxnLst/>
                            <a:rect l="0" t="0" r="0" b="0"/>
                            <a:pathLst>
                              <a:path w="396" h="208">
                                <a:moveTo>
                                  <a:pt x="348" y="0"/>
                                </a:moveTo>
                                <a:lnTo>
                                  <a:pt x="396" y="208"/>
                                </a:lnTo>
                                <a:lnTo>
                                  <a:pt x="0" y="9"/>
                                </a:lnTo>
                                <a:lnTo>
                                  <a:pt x="348" y="0"/>
                                </a:lnTo>
                                <a:close/>
                              </a:path>
                            </a:pathLst>
                          </a:custGeom>
                          <a:ln w="0" cap="rnd">
                            <a:round/>
                          </a:ln>
                        </wps:spPr>
                        <wps:style>
                          <a:lnRef idx="0">
                            <a:srgbClr val="000000">
                              <a:alpha val="0"/>
                            </a:srgbClr>
                          </a:lnRef>
                          <a:fillRef idx="1">
                            <a:srgbClr val="FF0000"/>
                          </a:fillRef>
                          <a:effectRef idx="0">
                            <a:scrgbClr r="0" g="0" b="0"/>
                          </a:effectRef>
                          <a:fontRef idx="none"/>
                        </wps:style>
                        <wps:bodyPr/>
                      </wps:wsp>
                      <wps:wsp>
                        <wps:cNvPr id="1070" name="Shape 1070"/>
                        <wps:cNvSpPr/>
                        <wps:spPr>
                          <a:xfrm>
                            <a:off x="90458" y="1121167"/>
                            <a:ext cx="1283470" cy="142039"/>
                          </a:xfrm>
                          <a:custGeom>
                            <a:avLst/>
                            <a:gdLst/>
                            <a:ahLst/>
                            <a:cxnLst/>
                            <a:rect l="0" t="0" r="0" b="0"/>
                            <a:pathLst>
                              <a:path w="1283470" h="142039">
                                <a:moveTo>
                                  <a:pt x="1283470" y="142039"/>
                                </a:moveTo>
                                <a:lnTo>
                                  <a:pt x="1283470" y="0"/>
                                </a:lnTo>
                                <a:lnTo>
                                  <a:pt x="0" y="0"/>
                                </a:lnTo>
                              </a:path>
                            </a:pathLst>
                          </a:custGeom>
                          <a:ln w="5191" cap="rnd">
                            <a:round/>
                          </a:ln>
                        </wps:spPr>
                        <wps:style>
                          <a:lnRef idx="1">
                            <a:srgbClr val="FF0000"/>
                          </a:lnRef>
                          <a:fillRef idx="0">
                            <a:srgbClr val="000000">
                              <a:alpha val="0"/>
                            </a:srgbClr>
                          </a:fillRef>
                          <a:effectRef idx="0">
                            <a:scrgbClr r="0" g="0" b="0"/>
                          </a:effectRef>
                          <a:fontRef idx="none"/>
                        </wps:style>
                        <wps:bodyPr/>
                      </wps:wsp>
                      <wps:wsp>
                        <wps:cNvPr id="1071" name="Shape 1071"/>
                        <wps:cNvSpPr/>
                        <wps:spPr>
                          <a:xfrm>
                            <a:off x="1351443" y="1255451"/>
                            <a:ext cx="44922" cy="44873"/>
                          </a:xfrm>
                          <a:custGeom>
                            <a:avLst/>
                            <a:gdLst/>
                            <a:ahLst/>
                            <a:cxnLst/>
                            <a:rect l="0" t="0" r="0" b="0"/>
                            <a:pathLst>
                              <a:path w="44922" h="44873">
                                <a:moveTo>
                                  <a:pt x="44922" y="0"/>
                                </a:moveTo>
                                <a:lnTo>
                                  <a:pt x="22485" y="44873"/>
                                </a:lnTo>
                                <a:lnTo>
                                  <a:pt x="0" y="29"/>
                                </a:lnTo>
                                <a:cubicBezTo>
                                  <a:pt x="7117" y="3532"/>
                                  <a:pt x="14847" y="5276"/>
                                  <a:pt x="22574" y="5262"/>
                                </a:cubicBezTo>
                                <a:lnTo>
                                  <a:pt x="44922" y="0"/>
                                </a:lnTo>
                                <a:close/>
                              </a:path>
                            </a:pathLst>
                          </a:custGeom>
                          <a:ln w="0" cap="rnd">
                            <a:round/>
                          </a:ln>
                        </wps:spPr>
                        <wps:style>
                          <a:lnRef idx="0">
                            <a:srgbClr val="000000">
                              <a:alpha val="0"/>
                            </a:srgbClr>
                          </a:lnRef>
                          <a:fillRef idx="1">
                            <a:srgbClr val="FF0000"/>
                          </a:fillRef>
                          <a:effectRef idx="0">
                            <a:scrgbClr r="0" g="0" b="0"/>
                          </a:effectRef>
                          <a:fontRef idx="none"/>
                        </wps:style>
                        <wps:bodyPr/>
                      </wps:wsp>
                      <wps:wsp>
                        <wps:cNvPr id="1072" name="Shape 1072"/>
                        <wps:cNvSpPr/>
                        <wps:spPr>
                          <a:xfrm>
                            <a:off x="1396365" y="1255055"/>
                            <a:ext cx="208" cy="396"/>
                          </a:xfrm>
                          <a:custGeom>
                            <a:avLst/>
                            <a:gdLst/>
                            <a:ahLst/>
                            <a:cxnLst/>
                            <a:rect l="0" t="0" r="0" b="0"/>
                            <a:pathLst>
                              <a:path w="208" h="396">
                                <a:moveTo>
                                  <a:pt x="198" y="0"/>
                                </a:moveTo>
                                <a:lnTo>
                                  <a:pt x="208" y="347"/>
                                </a:lnTo>
                                <a:lnTo>
                                  <a:pt x="0" y="396"/>
                                </a:lnTo>
                                <a:lnTo>
                                  <a:pt x="198" y="0"/>
                                </a:lnTo>
                                <a:close/>
                              </a:path>
                            </a:pathLst>
                          </a:custGeom>
                          <a:ln w="0" cap="rnd">
                            <a:round/>
                          </a:ln>
                        </wps:spPr>
                        <wps:style>
                          <a:lnRef idx="0">
                            <a:srgbClr val="000000">
                              <a:alpha val="0"/>
                            </a:srgbClr>
                          </a:lnRef>
                          <a:fillRef idx="1">
                            <a:srgbClr val="FF0000"/>
                          </a:fillRef>
                          <a:effectRef idx="0">
                            <a:scrgbClr r="0" g="0" b="0"/>
                          </a:effectRef>
                          <a:fontRef idx="none"/>
                        </wps:style>
                        <wps:bodyPr/>
                      </wps:wsp>
                      <wps:wsp>
                        <wps:cNvPr id="1073" name="Shape 1073"/>
                        <wps:cNvSpPr/>
                        <wps:spPr>
                          <a:xfrm>
                            <a:off x="90479" y="1366707"/>
                            <a:ext cx="1451674" cy="0"/>
                          </a:xfrm>
                          <a:custGeom>
                            <a:avLst/>
                            <a:gdLst/>
                            <a:ahLst/>
                            <a:cxnLst/>
                            <a:rect l="0" t="0" r="0" b="0"/>
                            <a:pathLst>
                              <a:path w="1451674">
                                <a:moveTo>
                                  <a:pt x="1451674" y="0"/>
                                </a:moveTo>
                                <a:lnTo>
                                  <a:pt x="0" y="0"/>
                                </a:lnTo>
                              </a:path>
                            </a:pathLst>
                          </a:custGeom>
                          <a:ln w="5191" cap="rnd">
                            <a:round/>
                          </a:ln>
                        </wps:spPr>
                        <wps:style>
                          <a:lnRef idx="1">
                            <a:srgbClr val="FF0000"/>
                          </a:lnRef>
                          <a:fillRef idx="0">
                            <a:srgbClr val="000000">
                              <a:alpha val="0"/>
                            </a:srgbClr>
                          </a:fillRef>
                          <a:effectRef idx="0">
                            <a:scrgbClr r="0" g="0" b="0"/>
                          </a:effectRef>
                          <a:fontRef idx="none"/>
                        </wps:style>
                        <wps:bodyPr/>
                      </wps:wsp>
                      <wps:wsp>
                        <wps:cNvPr id="1074" name="Shape 1074"/>
                        <wps:cNvSpPr/>
                        <wps:spPr>
                          <a:xfrm>
                            <a:off x="1534398" y="1344270"/>
                            <a:ext cx="44873" cy="44922"/>
                          </a:xfrm>
                          <a:custGeom>
                            <a:avLst/>
                            <a:gdLst/>
                            <a:ahLst/>
                            <a:cxnLst/>
                            <a:rect l="0" t="0" r="0" b="0"/>
                            <a:pathLst>
                              <a:path w="44873" h="44922">
                                <a:moveTo>
                                  <a:pt x="0" y="0"/>
                                </a:moveTo>
                                <a:lnTo>
                                  <a:pt x="44873" y="22437"/>
                                </a:lnTo>
                                <a:lnTo>
                                  <a:pt x="30" y="44922"/>
                                </a:lnTo>
                                <a:cubicBezTo>
                                  <a:pt x="3532" y="37805"/>
                                  <a:pt x="5276" y="30075"/>
                                  <a:pt x="5262" y="22348"/>
                                </a:cubicBezTo>
                                <a:lnTo>
                                  <a:pt x="0" y="0"/>
                                </a:lnTo>
                                <a:close/>
                              </a:path>
                            </a:pathLst>
                          </a:custGeom>
                          <a:ln w="0" cap="rnd">
                            <a:round/>
                          </a:ln>
                        </wps:spPr>
                        <wps:style>
                          <a:lnRef idx="0">
                            <a:srgbClr val="000000">
                              <a:alpha val="0"/>
                            </a:srgbClr>
                          </a:lnRef>
                          <a:fillRef idx="1">
                            <a:srgbClr val="FF0000"/>
                          </a:fillRef>
                          <a:effectRef idx="0">
                            <a:scrgbClr r="0" g="0" b="0"/>
                          </a:effectRef>
                          <a:fontRef idx="none"/>
                        </wps:style>
                        <wps:bodyPr/>
                      </wps:wsp>
                      <wps:wsp>
                        <wps:cNvPr id="1075" name="Shape 1075"/>
                        <wps:cNvSpPr/>
                        <wps:spPr>
                          <a:xfrm>
                            <a:off x="1534002" y="1344062"/>
                            <a:ext cx="396" cy="208"/>
                          </a:xfrm>
                          <a:custGeom>
                            <a:avLst/>
                            <a:gdLst/>
                            <a:ahLst/>
                            <a:cxnLst/>
                            <a:rect l="0" t="0" r="0" b="0"/>
                            <a:pathLst>
                              <a:path w="396" h="208">
                                <a:moveTo>
                                  <a:pt x="348" y="0"/>
                                </a:moveTo>
                                <a:lnTo>
                                  <a:pt x="396" y="208"/>
                                </a:lnTo>
                                <a:lnTo>
                                  <a:pt x="0" y="9"/>
                                </a:lnTo>
                                <a:lnTo>
                                  <a:pt x="348" y="0"/>
                                </a:lnTo>
                                <a:close/>
                              </a:path>
                            </a:pathLst>
                          </a:custGeom>
                          <a:ln w="0" cap="rnd">
                            <a:round/>
                          </a:ln>
                        </wps:spPr>
                        <wps:style>
                          <a:lnRef idx="0">
                            <a:srgbClr val="000000">
                              <a:alpha val="0"/>
                            </a:srgbClr>
                          </a:lnRef>
                          <a:fillRef idx="1">
                            <a:srgbClr val="FF0000"/>
                          </a:fillRef>
                          <a:effectRef idx="0">
                            <a:scrgbClr r="0" g="0" b="0"/>
                          </a:effectRef>
                          <a:fontRef idx="none"/>
                        </wps:style>
                        <wps:bodyPr/>
                      </wps:wsp>
                      <wps:wsp>
                        <wps:cNvPr id="1076" name="Shape 1076"/>
                        <wps:cNvSpPr/>
                        <wps:spPr>
                          <a:xfrm>
                            <a:off x="90458" y="1488548"/>
                            <a:ext cx="1835358" cy="39870"/>
                          </a:xfrm>
                          <a:custGeom>
                            <a:avLst/>
                            <a:gdLst/>
                            <a:ahLst/>
                            <a:cxnLst/>
                            <a:rect l="0" t="0" r="0" b="0"/>
                            <a:pathLst>
                              <a:path w="1835358" h="39870">
                                <a:moveTo>
                                  <a:pt x="1835358" y="0"/>
                                </a:moveTo>
                                <a:lnTo>
                                  <a:pt x="1835358" y="39870"/>
                                </a:lnTo>
                                <a:lnTo>
                                  <a:pt x="0" y="39870"/>
                                </a:lnTo>
                              </a:path>
                            </a:pathLst>
                          </a:custGeom>
                          <a:ln w="5191" cap="rnd">
                            <a:round/>
                          </a:ln>
                        </wps:spPr>
                        <wps:style>
                          <a:lnRef idx="1">
                            <a:srgbClr val="FF0000"/>
                          </a:lnRef>
                          <a:fillRef idx="0">
                            <a:srgbClr val="000000">
                              <a:alpha val="0"/>
                            </a:srgbClr>
                          </a:fillRef>
                          <a:effectRef idx="0">
                            <a:scrgbClr r="0" g="0" b="0"/>
                          </a:effectRef>
                          <a:fontRef idx="none"/>
                        </wps:style>
                        <wps:bodyPr/>
                      </wps:wsp>
                      <wps:wsp>
                        <wps:cNvPr id="1077" name="Shape 1077"/>
                        <wps:cNvSpPr/>
                        <wps:spPr>
                          <a:xfrm>
                            <a:off x="1903171" y="1496303"/>
                            <a:ext cx="208" cy="396"/>
                          </a:xfrm>
                          <a:custGeom>
                            <a:avLst/>
                            <a:gdLst/>
                            <a:ahLst/>
                            <a:cxnLst/>
                            <a:rect l="0" t="0" r="0" b="0"/>
                            <a:pathLst>
                              <a:path w="208" h="396">
                                <a:moveTo>
                                  <a:pt x="208" y="0"/>
                                </a:moveTo>
                                <a:lnTo>
                                  <a:pt x="10" y="396"/>
                                </a:lnTo>
                                <a:lnTo>
                                  <a:pt x="0" y="49"/>
                                </a:lnTo>
                                <a:lnTo>
                                  <a:pt x="208" y="0"/>
                                </a:lnTo>
                                <a:close/>
                              </a:path>
                            </a:pathLst>
                          </a:custGeom>
                          <a:ln w="0" cap="rnd">
                            <a:round/>
                          </a:ln>
                        </wps:spPr>
                        <wps:style>
                          <a:lnRef idx="0">
                            <a:srgbClr val="000000">
                              <a:alpha val="0"/>
                            </a:srgbClr>
                          </a:lnRef>
                          <a:fillRef idx="1">
                            <a:srgbClr val="FF0000"/>
                          </a:fillRef>
                          <a:effectRef idx="0">
                            <a:scrgbClr r="0" g="0" b="0"/>
                          </a:effectRef>
                          <a:fontRef idx="none"/>
                        </wps:style>
                        <wps:bodyPr/>
                      </wps:wsp>
                      <wps:wsp>
                        <wps:cNvPr id="1078" name="Shape 1078"/>
                        <wps:cNvSpPr/>
                        <wps:spPr>
                          <a:xfrm>
                            <a:off x="1903379" y="1451429"/>
                            <a:ext cx="44922" cy="44873"/>
                          </a:xfrm>
                          <a:custGeom>
                            <a:avLst/>
                            <a:gdLst/>
                            <a:ahLst/>
                            <a:cxnLst/>
                            <a:rect l="0" t="0" r="0" b="0"/>
                            <a:pathLst>
                              <a:path w="44922" h="44873">
                                <a:moveTo>
                                  <a:pt x="22437" y="0"/>
                                </a:moveTo>
                                <a:lnTo>
                                  <a:pt x="44922" y="44844"/>
                                </a:lnTo>
                                <a:cubicBezTo>
                                  <a:pt x="37805" y="41342"/>
                                  <a:pt x="30075" y="39598"/>
                                  <a:pt x="22347" y="39611"/>
                                </a:cubicBezTo>
                                <a:lnTo>
                                  <a:pt x="0" y="44873"/>
                                </a:lnTo>
                                <a:lnTo>
                                  <a:pt x="22437" y="0"/>
                                </a:lnTo>
                                <a:close/>
                              </a:path>
                            </a:pathLst>
                          </a:custGeom>
                          <a:ln w="0" cap="rnd">
                            <a:round/>
                          </a:ln>
                        </wps:spPr>
                        <wps:style>
                          <a:lnRef idx="0">
                            <a:srgbClr val="000000">
                              <a:alpha val="0"/>
                            </a:srgbClr>
                          </a:lnRef>
                          <a:fillRef idx="1">
                            <a:srgbClr val="FF0000"/>
                          </a:fillRef>
                          <a:effectRef idx="0">
                            <a:scrgbClr r="0" g="0" b="0"/>
                          </a:effectRef>
                          <a:fontRef idx="none"/>
                        </wps:style>
                        <wps:bodyPr/>
                      </wps:wsp>
                      <wps:wsp>
                        <wps:cNvPr id="1079" name="Shape 1079"/>
                        <wps:cNvSpPr/>
                        <wps:spPr>
                          <a:xfrm>
                            <a:off x="90458" y="1488531"/>
                            <a:ext cx="2104830" cy="155397"/>
                          </a:xfrm>
                          <a:custGeom>
                            <a:avLst/>
                            <a:gdLst/>
                            <a:ahLst/>
                            <a:cxnLst/>
                            <a:rect l="0" t="0" r="0" b="0"/>
                            <a:pathLst>
                              <a:path w="2104830" h="155397">
                                <a:moveTo>
                                  <a:pt x="2104830" y="0"/>
                                </a:moveTo>
                                <a:lnTo>
                                  <a:pt x="2104830" y="155397"/>
                                </a:lnTo>
                                <a:lnTo>
                                  <a:pt x="0" y="155397"/>
                                </a:lnTo>
                              </a:path>
                            </a:pathLst>
                          </a:custGeom>
                          <a:ln w="5191" cap="rnd">
                            <a:round/>
                          </a:ln>
                        </wps:spPr>
                        <wps:style>
                          <a:lnRef idx="1">
                            <a:srgbClr val="FF0000"/>
                          </a:lnRef>
                          <a:fillRef idx="0">
                            <a:srgbClr val="000000">
                              <a:alpha val="0"/>
                            </a:srgbClr>
                          </a:fillRef>
                          <a:effectRef idx="0">
                            <a:scrgbClr r="0" g="0" b="0"/>
                          </a:effectRef>
                          <a:fontRef idx="none"/>
                        </wps:style>
                        <wps:bodyPr/>
                      </wps:wsp>
                      <wps:wsp>
                        <wps:cNvPr id="1080" name="Shape 1080"/>
                        <wps:cNvSpPr/>
                        <wps:spPr>
                          <a:xfrm>
                            <a:off x="2172643" y="1496285"/>
                            <a:ext cx="208" cy="396"/>
                          </a:xfrm>
                          <a:custGeom>
                            <a:avLst/>
                            <a:gdLst/>
                            <a:ahLst/>
                            <a:cxnLst/>
                            <a:rect l="0" t="0" r="0" b="0"/>
                            <a:pathLst>
                              <a:path w="208" h="396">
                                <a:moveTo>
                                  <a:pt x="208" y="0"/>
                                </a:moveTo>
                                <a:lnTo>
                                  <a:pt x="10" y="396"/>
                                </a:lnTo>
                                <a:lnTo>
                                  <a:pt x="0" y="49"/>
                                </a:lnTo>
                                <a:lnTo>
                                  <a:pt x="208" y="0"/>
                                </a:lnTo>
                                <a:close/>
                              </a:path>
                            </a:pathLst>
                          </a:custGeom>
                          <a:ln w="0" cap="rnd">
                            <a:round/>
                          </a:ln>
                        </wps:spPr>
                        <wps:style>
                          <a:lnRef idx="0">
                            <a:srgbClr val="000000">
                              <a:alpha val="0"/>
                            </a:srgbClr>
                          </a:lnRef>
                          <a:fillRef idx="1">
                            <a:srgbClr val="FF0000"/>
                          </a:fillRef>
                          <a:effectRef idx="0">
                            <a:scrgbClr r="0" g="0" b="0"/>
                          </a:effectRef>
                          <a:fontRef idx="none"/>
                        </wps:style>
                        <wps:bodyPr/>
                      </wps:wsp>
                      <wps:wsp>
                        <wps:cNvPr id="1081" name="Shape 1081"/>
                        <wps:cNvSpPr/>
                        <wps:spPr>
                          <a:xfrm>
                            <a:off x="2172851" y="1451411"/>
                            <a:ext cx="44922" cy="44873"/>
                          </a:xfrm>
                          <a:custGeom>
                            <a:avLst/>
                            <a:gdLst/>
                            <a:ahLst/>
                            <a:cxnLst/>
                            <a:rect l="0" t="0" r="0" b="0"/>
                            <a:pathLst>
                              <a:path w="44922" h="44873">
                                <a:moveTo>
                                  <a:pt x="22437" y="0"/>
                                </a:moveTo>
                                <a:lnTo>
                                  <a:pt x="44922" y="44844"/>
                                </a:lnTo>
                                <a:cubicBezTo>
                                  <a:pt x="37805" y="41342"/>
                                  <a:pt x="30075" y="39598"/>
                                  <a:pt x="22347" y="39612"/>
                                </a:cubicBezTo>
                                <a:lnTo>
                                  <a:pt x="0" y="44873"/>
                                </a:lnTo>
                                <a:lnTo>
                                  <a:pt x="22437" y="0"/>
                                </a:lnTo>
                                <a:close/>
                              </a:path>
                            </a:pathLst>
                          </a:custGeom>
                          <a:ln w="0" cap="rnd">
                            <a:round/>
                          </a:ln>
                        </wps:spPr>
                        <wps:style>
                          <a:lnRef idx="0">
                            <a:srgbClr val="000000">
                              <a:alpha val="0"/>
                            </a:srgbClr>
                          </a:lnRef>
                          <a:fillRef idx="1">
                            <a:srgbClr val="FF0000"/>
                          </a:fillRef>
                          <a:effectRef idx="0">
                            <a:scrgbClr r="0" g="0" b="0"/>
                          </a:effectRef>
                          <a:fontRef idx="none"/>
                        </wps:style>
                        <wps:bodyPr/>
                      </wps:wsp>
                      <wps:wsp>
                        <wps:cNvPr id="1082" name="Rectangle 1082"/>
                        <wps:cNvSpPr/>
                        <wps:spPr>
                          <a:xfrm>
                            <a:off x="43614" y="0"/>
                            <a:ext cx="46676" cy="93771"/>
                          </a:xfrm>
                          <a:prstGeom prst="rect">
                            <a:avLst/>
                          </a:prstGeom>
                          <a:ln>
                            <a:noFill/>
                          </a:ln>
                        </wps:spPr>
                        <wps:txbx>
                          <w:txbxContent>
                            <w:p w14:paraId="58F8A103" w14:textId="77777777" w:rsidR="000825E9" w:rsidRDefault="00000000">
                              <w:pPr>
                                <w:spacing w:after="160" w:line="259" w:lineRule="auto"/>
                                <w:ind w:left="0" w:firstLine="0"/>
                              </w:pPr>
                              <w:r>
                                <w:rPr>
                                  <w:rFonts w:ascii="Calibri" w:eastAsia="Calibri" w:hAnsi="Calibri" w:cs="Calibri"/>
                                  <w:sz w:val="11"/>
                                </w:rPr>
                                <w:t>1</w:t>
                              </w:r>
                            </w:p>
                          </w:txbxContent>
                        </wps:txbx>
                        <wps:bodyPr horzOverflow="overflow" vert="horz" lIns="0" tIns="0" rIns="0" bIns="0" rtlCol="0">
                          <a:noAutofit/>
                        </wps:bodyPr>
                      </wps:wsp>
                      <wps:wsp>
                        <wps:cNvPr id="1083" name="Rectangle 1083"/>
                        <wps:cNvSpPr/>
                        <wps:spPr>
                          <a:xfrm>
                            <a:off x="43614" y="95316"/>
                            <a:ext cx="46676" cy="93771"/>
                          </a:xfrm>
                          <a:prstGeom prst="rect">
                            <a:avLst/>
                          </a:prstGeom>
                          <a:ln>
                            <a:noFill/>
                          </a:ln>
                        </wps:spPr>
                        <wps:txbx>
                          <w:txbxContent>
                            <w:p w14:paraId="720739A1" w14:textId="77777777" w:rsidR="000825E9" w:rsidRDefault="00000000">
                              <w:pPr>
                                <w:spacing w:after="160" w:line="259" w:lineRule="auto"/>
                                <w:ind w:left="0" w:firstLine="0"/>
                              </w:pPr>
                              <w:r>
                                <w:rPr>
                                  <w:rFonts w:ascii="Calibri" w:eastAsia="Calibri" w:hAnsi="Calibri" w:cs="Calibri"/>
                                  <w:sz w:val="11"/>
                                </w:rPr>
                                <w:t>2</w:t>
                              </w:r>
                            </w:p>
                          </w:txbxContent>
                        </wps:txbx>
                        <wps:bodyPr horzOverflow="overflow" vert="horz" lIns="0" tIns="0" rIns="0" bIns="0" rtlCol="0">
                          <a:noAutofit/>
                        </wps:bodyPr>
                      </wps:wsp>
                      <wps:wsp>
                        <wps:cNvPr id="1084" name="Rectangle 1084"/>
                        <wps:cNvSpPr/>
                        <wps:spPr>
                          <a:xfrm>
                            <a:off x="43614" y="210775"/>
                            <a:ext cx="46676" cy="93771"/>
                          </a:xfrm>
                          <a:prstGeom prst="rect">
                            <a:avLst/>
                          </a:prstGeom>
                          <a:ln>
                            <a:noFill/>
                          </a:ln>
                        </wps:spPr>
                        <wps:txbx>
                          <w:txbxContent>
                            <w:p w14:paraId="5CC04915" w14:textId="77777777" w:rsidR="000825E9" w:rsidRDefault="00000000">
                              <w:pPr>
                                <w:spacing w:after="160" w:line="259" w:lineRule="auto"/>
                                <w:ind w:left="0" w:firstLine="0"/>
                              </w:pPr>
                              <w:r>
                                <w:rPr>
                                  <w:rFonts w:ascii="Calibri" w:eastAsia="Calibri" w:hAnsi="Calibri" w:cs="Calibri"/>
                                  <w:sz w:val="11"/>
                                </w:rPr>
                                <w:t>3</w:t>
                              </w:r>
                            </w:p>
                          </w:txbxContent>
                        </wps:txbx>
                        <wps:bodyPr horzOverflow="overflow" vert="horz" lIns="0" tIns="0" rIns="0" bIns="0" rtlCol="0">
                          <a:noAutofit/>
                        </wps:bodyPr>
                      </wps:wsp>
                      <wps:wsp>
                        <wps:cNvPr id="1085" name="Rectangle 1085"/>
                        <wps:cNvSpPr/>
                        <wps:spPr>
                          <a:xfrm>
                            <a:off x="43614" y="302040"/>
                            <a:ext cx="46676" cy="93771"/>
                          </a:xfrm>
                          <a:prstGeom prst="rect">
                            <a:avLst/>
                          </a:prstGeom>
                          <a:ln>
                            <a:noFill/>
                          </a:ln>
                        </wps:spPr>
                        <wps:txbx>
                          <w:txbxContent>
                            <w:p w14:paraId="127840CF" w14:textId="77777777" w:rsidR="000825E9" w:rsidRDefault="00000000">
                              <w:pPr>
                                <w:spacing w:after="160" w:line="259" w:lineRule="auto"/>
                                <w:ind w:left="0" w:firstLine="0"/>
                              </w:pPr>
                              <w:r>
                                <w:rPr>
                                  <w:rFonts w:ascii="Calibri" w:eastAsia="Calibri" w:hAnsi="Calibri" w:cs="Calibri"/>
                                  <w:sz w:val="11"/>
                                </w:rPr>
                                <w:t>4</w:t>
                              </w:r>
                            </w:p>
                          </w:txbxContent>
                        </wps:txbx>
                        <wps:bodyPr horzOverflow="overflow" vert="horz" lIns="0" tIns="0" rIns="0" bIns="0" rtlCol="0">
                          <a:noAutofit/>
                        </wps:bodyPr>
                      </wps:wsp>
                      <wps:wsp>
                        <wps:cNvPr id="1086" name="Rectangle 1086"/>
                        <wps:cNvSpPr/>
                        <wps:spPr>
                          <a:xfrm>
                            <a:off x="43614" y="391880"/>
                            <a:ext cx="46676" cy="93771"/>
                          </a:xfrm>
                          <a:prstGeom prst="rect">
                            <a:avLst/>
                          </a:prstGeom>
                          <a:ln>
                            <a:noFill/>
                          </a:ln>
                        </wps:spPr>
                        <wps:txbx>
                          <w:txbxContent>
                            <w:p w14:paraId="7F2834D6" w14:textId="77777777" w:rsidR="000825E9" w:rsidRDefault="00000000">
                              <w:pPr>
                                <w:spacing w:after="160" w:line="259" w:lineRule="auto"/>
                                <w:ind w:left="0" w:firstLine="0"/>
                              </w:pPr>
                              <w:r>
                                <w:rPr>
                                  <w:rFonts w:ascii="Calibri" w:eastAsia="Calibri" w:hAnsi="Calibri" w:cs="Calibri"/>
                                  <w:sz w:val="11"/>
                                </w:rPr>
                                <w:t>5</w:t>
                              </w:r>
                            </w:p>
                          </w:txbxContent>
                        </wps:txbx>
                        <wps:bodyPr horzOverflow="overflow" vert="horz" lIns="0" tIns="0" rIns="0" bIns="0" rtlCol="0">
                          <a:noAutofit/>
                        </wps:bodyPr>
                      </wps:wsp>
                      <wps:wsp>
                        <wps:cNvPr id="1087" name="Rectangle 1087"/>
                        <wps:cNvSpPr/>
                        <wps:spPr>
                          <a:xfrm>
                            <a:off x="40782" y="625573"/>
                            <a:ext cx="46676" cy="93771"/>
                          </a:xfrm>
                          <a:prstGeom prst="rect">
                            <a:avLst/>
                          </a:prstGeom>
                          <a:ln>
                            <a:noFill/>
                          </a:ln>
                        </wps:spPr>
                        <wps:txbx>
                          <w:txbxContent>
                            <w:p w14:paraId="79B251C3" w14:textId="77777777" w:rsidR="000825E9" w:rsidRDefault="00000000">
                              <w:pPr>
                                <w:spacing w:after="160" w:line="259" w:lineRule="auto"/>
                                <w:ind w:left="0" w:firstLine="0"/>
                              </w:pPr>
                              <w:r>
                                <w:rPr>
                                  <w:rFonts w:ascii="Calibri" w:eastAsia="Calibri" w:hAnsi="Calibri" w:cs="Calibri"/>
                                  <w:sz w:val="11"/>
                                </w:rPr>
                                <w:t>6</w:t>
                              </w:r>
                            </w:p>
                          </w:txbxContent>
                        </wps:txbx>
                        <wps:bodyPr horzOverflow="overflow" vert="horz" lIns="0" tIns="0" rIns="0" bIns="0" rtlCol="0">
                          <a:noAutofit/>
                        </wps:bodyPr>
                      </wps:wsp>
                      <wps:wsp>
                        <wps:cNvPr id="1088" name="Rectangle 1088"/>
                        <wps:cNvSpPr/>
                        <wps:spPr>
                          <a:xfrm>
                            <a:off x="45030" y="906349"/>
                            <a:ext cx="46676" cy="93771"/>
                          </a:xfrm>
                          <a:prstGeom prst="rect">
                            <a:avLst/>
                          </a:prstGeom>
                          <a:ln>
                            <a:noFill/>
                          </a:ln>
                        </wps:spPr>
                        <wps:txbx>
                          <w:txbxContent>
                            <w:p w14:paraId="5E8772E1" w14:textId="77777777" w:rsidR="000825E9" w:rsidRDefault="00000000">
                              <w:pPr>
                                <w:spacing w:after="160" w:line="259" w:lineRule="auto"/>
                                <w:ind w:left="0" w:firstLine="0"/>
                              </w:pPr>
                              <w:r>
                                <w:rPr>
                                  <w:rFonts w:ascii="Calibri" w:eastAsia="Calibri" w:hAnsi="Calibri" w:cs="Calibri"/>
                                  <w:sz w:val="11"/>
                                </w:rPr>
                                <w:t>7</w:t>
                              </w:r>
                            </w:p>
                          </w:txbxContent>
                        </wps:txbx>
                        <wps:bodyPr horzOverflow="overflow" vert="horz" lIns="0" tIns="0" rIns="0" bIns="0" rtlCol="0">
                          <a:noAutofit/>
                        </wps:bodyPr>
                      </wps:wsp>
                      <wps:wsp>
                        <wps:cNvPr id="1089" name="Rectangle 1089"/>
                        <wps:cNvSpPr/>
                        <wps:spPr>
                          <a:xfrm>
                            <a:off x="43614" y="1081319"/>
                            <a:ext cx="46676" cy="93771"/>
                          </a:xfrm>
                          <a:prstGeom prst="rect">
                            <a:avLst/>
                          </a:prstGeom>
                          <a:ln>
                            <a:noFill/>
                          </a:ln>
                        </wps:spPr>
                        <wps:txbx>
                          <w:txbxContent>
                            <w:p w14:paraId="2B3E411E" w14:textId="77777777" w:rsidR="000825E9" w:rsidRDefault="00000000">
                              <w:pPr>
                                <w:spacing w:after="160" w:line="259" w:lineRule="auto"/>
                                <w:ind w:left="0" w:firstLine="0"/>
                              </w:pPr>
                              <w:r>
                                <w:rPr>
                                  <w:rFonts w:ascii="Calibri" w:eastAsia="Calibri" w:hAnsi="Calibri" w:cs="Calibri"/>
                                  <w:sz w:val="11"/>
                                </w:rPr>
                                <w:t>8</w:t>
                              </w:r>
                            </w:p>
                          </w:txbxContent>
                        </wps:txbx>
                        <wps:bodyPr horzOverflow="overflow" vert="horz" lIns="0" tIns="0" rIns="0" bIns="0" rtlCol="0">
                          <a:noAutofit/>
                        </wps:bodyPr>
                      </wps:wsp>
                      <wps:wsp>
                        <wps:cNvPr id="1090" name="Rectangle 1090"/>
                        <wps:cNvSpPr/>
                        <wps:spPr>
                          <a:xfrm>
                            <a:off x="43614" y="1322550"/>
                            <a:ext cx="46676" cy="93771"/>
                          </a:xfrm>
                          <a:prstGeom prst="rect">
                            <a:avLst/>
                          </a:prstGeom>
                          <a:ln>
                            <a:noFill/>
                          </a:ln>
                        </wps:spPr>
                        <wps:txbx>
                          <w:txbxContent>
                            <w:p w14:paraId="6BF40A60" w14:textId="77777777" w:rsidR="000825E9" w:rsidRDefault="00000000">
                              <w:pPr>
                                <w:spacing w:after="160" w:line="259" w:lineRule="auto"/>
                                <w:ind w:left="0" w:firstLine="0"/>
                              </w:pPr>
                              <w:r>
                                <w:rPr>
                                  <w:rFonts w:ascii="Calibri" w:eastAsia="Calibri" w:hAnsi="Calibri" w:cs="Calibri"/>
                                  <w:sz w:val="11"/>
                                </w:rPr>
                                <w:t>9</w:t>
                              </w:r>
                            </w:p>
                          </w:txbxContent>
                        </wps:txbx>
                        <wps:bodyPr horzOverflow="overflow" vert="horz" lIns="0" tIns="0" rIns="0" bIns="0" rtlCol="0">
                          <a:noAutofit/>
                        </wps:bodyPr>
                      </wps:wsp>
                      <wps:wsp>
                        <wps:cNvPr id="1091" name="Rectangle 1091"/>
                        <wps:cNvSpPr/>
                        <wps:spPr>
                          <a:xfrm>
                            <a:off x="0" y="1488270"/>
                            <a:ext cx="93351" cy="93771"/>
                          </a:xfrm>
                          <a:prstGeom prst="rect">
                            <a:avLst/>
                          </a:prstGeom>
                          <a:ln>
                            <a:noFill/>
                          </a:ln>
                        </wps:spPr>
                        <wps:txbx>
                          <w:txbxContent>
                            <w:p w14:paraId="63F87888" w14:textId="77777777" w:rsidR="000825E9" w:rsidRDefault="00000000">
                              <w:pPr>
                                <w:spacing w:after="160" w:line="259" w:lineRule="auto"/>
                                <w:ind w:left="0" w:firstLine="0"/>
                              </w:pPr>
                              <w:r>
                                <w:rPr>
                                  <w:rFonts w:ascii="Calibri" w:eastAsia="Calibri" w:hAnsi="Calibri" w:cs="Calibri"/>
                                  <w:sz w:val="11"/>
                                </w:rPr>
                                <w:t>10</w:t>
                              </w:r>
                            </w:p>
                          </w:txbxContent>
                        </wps:txbx>
                        <wps:bodyPr horzOverflow="overflow" vert="horz" lIns="0" tIns="0" rIns="0" bIns="0" rtlCol="0">
                          <a:noAutofit/>
                        </wps:bodyPr>
                      </wps:wsp>
                      <wps:wsp>
                        <wps:cNvPr id="1092" name="Rectangle 1092"/>
                        <wps:cNvSpPr/>
                        <wps:spPr>
                          <a:xfrm>
                            <a:off x="2492" y="1609437"/>
                            <a:ext cx="93351" cy="93771"/>
                          </a:xfrm>
                          <a:prstGeom prst="rect">
                            <a:avLst/>
                          </a:prstGeom>
                          <a:ln>
                            <a:noFill/>
                          </a:ln>
                        </wps:spPr>
                        <wps:txbx>
                          <w:txbxContent>
                            <w:p w14:paraId="5EE8E368" w14:textId="77777777" w:rsidR="000825E9" w:rsidRDefault="00000000">
                              <w:pPr>
                                <w:spacing w:after="160" w:line="259" w:lineRule="auto"/>
                                <w:ind w:left="0" w:firstLine="0"/>
                              </w:pPr>
                              <w:r>
                                <w:rPr>
                                  <w:rFonts w:ascii="Calibri" w:eastAsia="Calibri" w:hAnsi="Calibri" w:cs="Calibri"/>
                                  <w:sz w:val="11"/>
                                </w:rPr>
                                <w:t>11</w:t>
                              </w:r>
                            </w:p>
                          </w:txbxContent>
                        </wps:txbx>
                        <wps:bodyPr horzOverflow="overflow" vert="horz" lIns="0" tIns="0" rIns="0" bIns="0" rtlCol="0">
                          <a:noAutofit/>
                        </wps:bodyPr>
                      </wps:wsp>
                    </wpg:wgp>
                  </a:graphicData>
                </a:graphic>
              </wp:inline>
            </w:drawing>
          </mc:Choice>
          <mc:Fallback xmlns:a="http://schemas.openxmlformats.org/drawingml/2006/main">
            <w:pict>
              <v:group id="Group 34430" style="width:221.359pt;height:132.279pt;mso-position-horizontal-relative:char;mso-position-vertical-relative:line" coordsize="28112,16799">
                <v:shape id="Picture 1048" style="position:absolute;width:23247;height:12353;left:4864;top:3861;" filled="f">
                  <v:imagedata r:id="rId82"/>
                </v:shape>
                <v:shape id="Shape 1049" style="position:absolute;width:18995;height:4579;left:904;top:430;" coordsize="1899524,457957" path="m1899524,457957l1899524,0l0,0">
                  <v:stroke weight="0.408777pt" endcap="round" joinstyle="round" on="true" color="#ff0000"/>
                  <v:fill on="false" color="#000000" opacity="0"/>
                </v:shape>
                <v:shape id="Shape 1050" style="position:absolute;width:449;height:448;left:19674;top:4932;" coordsize="44922,44873" path="m44922,0l22485,44873l0,29c7117,3532,14847,5276,22574,5262l44922,0x">
                  <v:stroke weight="0pt" endcap="round" joinstyle="round" on="false" color="#000000" opacity="0"/>
                  <v:fill on="true" color="#ff0000"/>
                </v:shape>
                <v:shape id="Shape 1051" style="position:absolute;width:2;height:3;left:20124;top:4928;" coordsize="208,396" path="m198,0l208,347l0,396l198,0x">
                  <v:stroke weight="0pt" endcap="round" joinstyle="round" on="false" color="#000000" opacity="0"/>
                  <v:fill on="true" color="#ff0000"/>
                </v:shape>
                <v:shape id="Shape 1052" style="position:absolute;width:16951;height:3701;left:904;top:1307;" coordsize="1695188,370187" path="m1695188,370187l1695188,0l0,0">
                  <v:stroke weight="0.408777pt" endcap="round" joinstyle="round" on="true" color="#ff0000"/>
                  <v:fill on="false" color="#000000" opacity="0"/>
                </v:shape>
                <v:shape id="Shape 1053" style="position:absolute;width:449;height:448;left:17631;top:4932;" coordsize="44922,44873" path="m44922,0l22485,44873l0,29c7117,3532,14847,5276,22574,5262l44922,0x">
                  <v:stroke weight="0pt" endcap="round" joinstyle="round" on="false" color="#000000" opacity="0"/>
                  <v:fill on="true" color="#ff0000"/>
                </v:shape>
                <v:shape id="Shape 1054" style="position:absolute;width:2;height:3;left:18080;top:4928;" coordsize="208,396" path="m198,0l208,347l0,396l198,0x">
                  <v:stroke weight="0pt" endcap="round" joinstyle="round" on="false" color="#000000" opacity="0"/>
                  <v:fill on="true" color="#ff0000"/>
                </v:shape>
                <v:shape id="Shape 1055" style="position:absolute;width:14887;height:2525;left:904;top:2483;" coordsize="1488775,252582" path="m1488775,252582l1488775,0l0,0">
                  <v:stroke weight="0.408777pt" endcap="round" joinstyle="round" on="true" color="#ff0000"/>
                  <v:fill on="false" color="#000000" opacity="0"/>
                </v:shape>
                <v:shape id="Shape 1056" style="position:absolute;width:449;height:448;left:15567;top:4932;" coordsize="44922,44873" path="m44922,0l22485,44873l0,29c7117,3532,14847,5276,22574,5262l44922,0x">
                  <v:stroke weight="0pt" endcap="round" joinstyle="round" on="false" color="#000000" opacity="0"/>
                  <v:fill on="true" color="#ff0000"/>
                </v:shape>
                <v:shape id="Shape 1057" style="position:absolute;width:2;height:3;left:16016;top:4928;" coordsize="208,396" path="m198,0l208,347l0,396l198,0x">
                  <v:stroke weight="0pt" endcap="round" joinstyle="round" on="false" color="#000000" opacity="0"/>
                  <v:fill on="true" color="#ff0000"/>
                </v:shape>
                <v:shape id="Shape 1058" style="position:absolute;width:13583;height:1420;left:904;top:3387;" coordsize="1358366,142039" path="m1358366,142039l1358366,0l0,0">
                  <v:stroke weight="0.408777pt" endcap="round" joinstyle="round" on="true" color="#ff0000"/>
                  <v:fill on="false" color="#000000" opacity="0"/>
                </v:shape>
                <v:shape id="Shape 1059" style="position:absolute;width:449;height:448;left:14263;top:4730;" coordsize="44922,44873" path="m44922,0l22485,44873l0,29c7117,3532,14847,5276,22574,5262l44922,0x">
                  <v:stroke weight="0pt" endcap="round" joinstyle="round" on="false" color="#000000" opacity="0"/>
                  <v:fill on="true" color="#ff0000"/>
                </v:shape>
                <v:shape id="Shape 1060" style="position:absolute;width:2;height:3;left:14712;top:4726;" coordsize="208,396" path="m198,0l208,347l0,396l198,0x">
                  <v:stroke weight="0pt" endcap="round" joinstyle="round" on="false" color="#000000" opacity="0"/>
                  <v:fill on="true" color="#ff0000"/>
                </v:shape>
                <v:shape id="Shape 1061" style="position:absolute;width:11294;height:398;left:904;top:4281;" coordsize="1129456,39870" path="m1129456,39870l1129456,0l0,0">
                  <v:stroke weight="0.408777pt" endcap="round" joinstyle="round" on="true" color="#ff0000"/>
                  <v:fill on="false" color="#000000" opacity="0"/>
                </v:shape>
                <v:shape id="Shape 1062" style="position:absolute;width:449;height:448;left:11974;top:4602;" coordsize="44922,44873" path="m44922,0l22485,44873l0,29c7117,3532,14847,5276,22574,5262l44922,0x">
                  <v:stroke weight="0pt" endcap="round" joinstyle="round" on="false" color="#000000" opacity="0"/>
                  <v:fill on="true" color="#ff0000"/>
                </v:shape>
                <v:shape id="Shape 1063" style="position:absolute;width:2;height:3;left:12423;top:4598;" coordsize="208,396" path="m198,0l208,347l0,396l198,0x">
                  <v:stroke weight="0pt" endcap="round" joinstyle="round" on="false" color="#000000" opacity="0"/>
                  <v:fill on="true" color="#ff0000"/>
                </v:shape>
                <v:shape id="Shape 1064" style="position:absolute;width:4224;height:0;left:884;top:6591;" coordsize="422447,0" path="m422447,0l0,0">
                  <v:stroke weight="0.408777pt" endcap="round" joinstyle="round" on="true" color="#ff0000"/>
                  <v:fill on="false" color="#000000" opacity="0"/>
                </v:shape>
                <v:shape id="Shape 1065" style="position:absolute;width:448;height:449;left:5031;top:6366;" coordsize="44873,44922" path="m0,0l44873,22437l30,44922c3532,37805,5276,30075,5262,22347l0,0x">
                  <v:stroke weight="0pt" endcap="round" joinstyle="round" on="false" color="#000000" opacity="0"/>
                  <v:fill on="true" color="#ff0000"/>
                </v:shape>
                <v:shape id="Shape 1066" style="position:absolute;width:3;height:2;left:5027;top:6364;" coordsize="396,208" path="m348,0l396,208l0,9l348,0x">
                  <v:stroke weight="0pt" endcap="round" joinstyle="round" on="false" color="#000000" opacity="0"/>
                  <v:fill on="true" color="#ff0000"/>
                </v:shape>
                <v:shape id="Shape 1067" style="position:absolute;width:12022;height:0;left:945;top:9476;" coordsize="1202276,0" path="m1202276,0l0,0">
                  <v:stroke weight="0.408777pt" endcap="round" joinstyle="round" on="true" color="#ff0000"/>
                  <v:fill on="false" color="#000000" opacity="0"/>
                </v:shape>
                <v:shape id="Shape 1068" style="position:absolute;width:448;height:449;left:12891;top:9252;" coordsize="44873,44922" path="m0,0l44873,22437l30,44922c3532,37805,5276,30075,5262,22348l0,0x">
                  <v:stroke weight="0pt" endcap="round" joinstyle="round" on="false" color="#000000" opacity="0"/>
                  <v:fill on="true" color="#ff0000"/>
                </v:shape>
                <v:shape id="Shape 1069" style="position:absolute;width:3;height:2;left:12887;top:9250;" coordsize="396,208" path="m348,0l396,208l0,9l348,0x">
                  <v:stroke weight="0pt" endcap="round" joinstyle="round" on="false" color="#000000" opacity="0"/>
                  <v:fill on="true" color="#ff0000"/>
                </v:shape>
                <v:shape id="Shape 1070" style="position:absolute;width:12834;height:1420;left:904;top:11211;" coordsize="1283470,142039" path="m1283470,142039l1283470,0l0,0">
                  <v:stroke weight="0.408777pt" endcap="round" joinstyle="round" on="true" color="#ff0000"/>
                  <v:fill on="false" color="#000000" opacity="0"/>
                </v:shape>
                <v:shape id="Shape 1071" style="position:absolute;width:449;height:448;left:13514;top:12554;" coordsize="44922,44873" path="m44922,0l22485,44873l0,29c7117,3532,14847,5276,22574,5262l44922,0x">
                  <v:stroke weight="0pt" endcap="round" joinstyle="round" on="false" color="#000000" opacity="0"/>
                  <v:fill on="true" color="#ff0000"/>
                </v:shape>
                <v:shape id="Shape 1072" style="position:absolute;width:2;height:3;left:13963;top:12550;" coordsize="208,396" path="m198,0l208,347l0,396l198,0x">
                  <v:stroke weight="0pt" endcap="round" joinstyle="round" on="false" color="#000000" opacity="0"/>
                  <v:fill on="true" color="#ff0000"/>
                </v:shape>
                <v:shape id="Shape 1073" style="position:absolute;width:14516;height:0;left:904;top:13667;" coordsize="1451674,0" path="m1451674,0l0,0">
                  <v:stroke weight="0.408777pt" endcap="round" joinstyle="round" on="true" color="#ff0000"/>
                  <v:fill on="false" color="#000000" opacity="0"/>
                </v:shape>
                <v:shape id="Shape 1074" style="position:absolute;width:448;height:449;left:15343;top:13442;" coordsize="44873,44922" path="m0,0l44873,22437l30,44922c3532,37805,5276,30075,5262,22348l0,0x">
                  <v:stroke weight="0pt" endcap="round" joinstyle="round" on="false" color="#000000" opacity="0"/>
                  <v:fill on="true" color="#ff0000"/>
                </v:shape>
                <v:shape id="Shape 1075" style="position:absolute;width:3;height:2;left:15340;top:13440;" coordsize="396,208" path="m348,0l396,208l0,9l348,0x">
                  <v:stroke weight="0pt" endcap="round" joinstyle="round" on="false" color="#000000" opacity="0"/>
                  <v:fill on="true" color="#ff0000"/>
                </v:shape>
                <v:shape id="Shape 1076" style="position:absolute;width:18353;height:398;left:904;top:14885;" coordsize="1835358,39870" path="m1835358,0l1835358,39870l0,39870">
                  <v:stroke weight="0.408777pt" endcap="round" joinstyle="round" on="true" color="#ff0000"/>
                  <v:fill on="false" color="#000000" opacity="0"/>
                </v:shape>
                <v:shape id="Shape 1077" style="position:absolute;width:2;height:3;left:19031;top:14963;" coordsize="208,396" path="m208,0l10,396l0,49l208,0x">
                  <v:stroke weight="0pt" endcap="round" joinstyle="round" on="false" color="#000000" opacity="0"/>
                  <v:fill on="true" color="#ff0000"/>
                </v:shape>
                <v:shape id="Shape 1078" style="position:absolute;width:449;height:448;left:19033;top:14514;" coordsize="44922,44873" path="m22437,0l44922,44844c37805,41342,30075,39598,22347,39611l0,44873l22437,0x">
                  <v:stroke weight="0pt" endcap="round" joinstyle="round" on="false" color="#000000" opacity="0"/>
                  <v:fill on="true" color="#ff0000"/>
                </v:shape>
                <v:shape id="Shape 1079" style="position:absolute;width:21048;height:1553;left:904;top:14885;" coordsize="2104830,155397" path="m2104830,0l2104830,155397l0,155397">
                  <v:stroke weight="0.408777pt" endcap="round" joinstyle="round" on="true" color="#ff0000"/>
                  <v:fill on="false" color="#000000" opacity="0"/>
                </v:shape>
                <v:shape id="Shape 1080" style="position:absolute;width:2;height:3;left:21726;top:14962;" coordsize="208,396" path="m208,0l10,396l0,49l208,0x">
                  <v:stroke weight="0pt" endcap="round" joinstyle="round" on="false" color="#000000" opacity="0"/>
                  <v:fill on="true" color="#ff0000"/>
                </v:shape>
                <v:shape id="Shape 1081" style="position:absolute;width:449;height:448;left:21728;top:14514;" coordsize="44922,44873" path="m22437,0l44922,44844c37805,41342,30075,39598,22347,39612l0,44873l22437,0x">
                  <v:stroke weight="0pt" endcap="round" joinstyle="round" on="false" color="#000000" opacity="0"/>
                  <v:fill on="true" color="#ff0000"/>
                </v:shape>
                <v:rect id="Rectangle 1082" style="position:absolute;width:466;height:937;left:436;top:0;" filled="f" stroked="f">
                  <v:textbox inset="0,0,0,0">
                    <w:txbxContent>
                      <w:p>
                        <w:pPr>
                          <w:spacing w:before="0" w:after="160" w:line="259" w:lineRule="auto"/>
                          <w:ind w:left="0" w:firstLine="0"/>
                        </w:pPr>
                        <w:r>
                          <w:rPr>
                            <w:rFonts w:cs="Calibri" w:hAnsi="Calibri" w:eastAsia="Calibri" w:ascii="Calibri"/>
                            <w:sz w:val="11"/>
                          </w:rPr>
                          <w:t xml:space="preserve">1</w:t>
                        </w:r>
                      </w:p>
                    </w:txbxContent>
                  </v:textbox>
                </v:rect>
                <v:rect id="Rectangle 1083" style="position:absolute;width:466;height:937;left:436;top:953;" filled="f" stroked="f">
                  <v:textbox inset="0,0,0,0">
                    <w:txbxContent>
                      <w:p>
                        <w:pPr>
                          <w:spacing w:before="0" w:after="160" w:line="259" w:lineRule="auto"/>
                          <w:ind w:left="0" w:firstLine="0"/>
                        </w:pPr>
                        <w:r>
                          <w:rPr>
                            <w:rFonts w:cs="Calibri" w:hAnsi="Calibri" w:eastAsia="Calibri" w:ascii="Calibri"/>
                            <w:sz w:val="11"/>
                          </w:rPr>
                          <w:t xml:space="preserve">2</w:t>
                        </w:r>
                      </w:p>
                    </w:txbxContent>
                  </v:textbox>
                </v:rect>
                <v:rect id="Rectangle 1084" style="position:absolute;width:466;height:937;left:436;top:2107;" filled="f" stroked="f">
                  <v:textbox inset="0,0,0,0">
                    <w:txbxContent>
                      <w:p>
                        <w:pPr>
                          <w:spacing w:before="0" w:after="160" w:line="259" w:lineRule="auto"/>
                          <w:ind w:left="0" w:firstLine="0"/>
                        </w:pPr>
                        <w:r>
                          <w:rPr>
                            <w:rFonts w:cs="Calibri" w:hAnsi="Calibri" w:eastAsia="Calibri" w:ascii="Calibri"/>
                            <w:sz w:val="11"/>
                          </w:rPr>
                          <w:t xml:space="preserve">3</w:t>
                        </w:r>
                      </w:p>
                    </w:txbxContent>
                  </v:textbox>
                </v:rect>
                <v:rect id="Rectangle 1085" style="position:absolute;width:466;height:937;left:436;top:3020;" filled="f" stroked="f">
                  <v:textbox inset="0,0,0,0">
                    <w:txbxContent>
                      <w:p>
                        <w:pPr>
                          <w:spacing w:before="0" w:after="160" w:line="259" w:lineRule="auto"/>
                          <w:ind w:left="0" w:firstLine="0"/>
                        </w:pPr>
                        <w:r>
                          <w:rPr>
                            <w:rFonts w:cs="Calibri" w:hAnsi="Calibri" w:eastAsia="Calibri" w:ascii="Calibri"/>
                            <w:sz w:val="11"/>
                          </w:rPr>
                          <w:t xml:space="preserve">4</w:t>
                        </w:r>
                      </w:p>
                    </w:txbxContent>
                  </v:textbox>
                </v:rect>
                <v:rect id="Rectangle 1086" style="position:absolute;width:466;height:937;left:436;top:3918;" filled="f" stroked="f">
                  <v:textbox inset="0,0,0,0">
                    <w:txbxContent>
                      <w:p>
                        <w:pPr>
                          <w:spacing w:before="0" w:after="160" w:line="259" w:lineRule="auto"/>
                          <w:ind w:left="0" w:firstLine="0"/>
                        </w:pPr>
                        <w:r>
                          <w:rPr>
                            <w:rFonts w:cs="Calibri" w:hAnsi="Calibri" w:eastAsia="Calibri" w:ascii="Calibri"/>
                            <w:sz w:val="11"/>
                          </w:rPr>
                          <w:t xml:space="preserve">5</w:t>
                        </w:r>
                      </w:p>
                    </w:txbxContent>
                  </v:textbox>
                </v:rect>
                <v:rect id="Rectangle 1087" style="position:absolute;width:466;height:937;left:407;top:6255;" filled="f" stroked="f">
                  <v:textbox inset="0,0,0,0">
                    <w:txbxContent>
                      <w:p>
                        <w:pPr>
                          <w:spacing w:before="0" w:after="160" w:line="259" w:lineRule="auto"/>
                          <w:ind w:left="0" w:firstLine="0"/>
                        </w:pPr>
                        <w:r>
                          <w:rPr>
                            <w:rFonts w:cs="Calibri" w:hAnsi="Calibri" w:eastAsia="Calibri" w:ascii="Calibri"/>
                            <w:sz w:val="11"/>
                          </w:rPr>
                          <w:t xml:space="preserve">6</w:t>
                        </w:r>
                      </w:p>
                    </w:txbxContent>
                  </v:textbox>
                </v:rect>
                <v:rect id="Rectangle 1088" style="position:absolute;width:466;height:937;left:450;top:9063;" filled="f" stroked="f">
                  <v:textbox inset="0,0,0,0">
                    <w:txbxContent>
                      <w:p>
                        <w:pPr>
                          <w:spacing w:before="0" w:after="160" w:line="259" w:lineRule="auto"/>
                          <w:ind w:left="0" w:firstLine="0"/>
                        </w:pPr>
                        <w:r>
                          <w:rPr>
                            <w:rFonts w:cs="Calibri" w:hAnsi="Calibri" w:eastAsia="Calibri" w:ascii="Calibri"/>
                            <w:sz w:val="11"/>
                          </w:rPr>
                          <w:t xml:space="preserve">7</w:t>
                        </w:r>
                      </w:p>
                    </w:txbxContent>
                  </v:textbox>
                </v:rect>
                <v:rect id="Rectangle 1089" style="position:absolute;width:466;height:937;left:436;top:10813;" filled="f" stroked="f">
                  <v:textbox inset="0,0,0,0">
                    <w:txbxContent>
                      <w:p>
                        <w:pPr>
                          <w:spacing w:before="0" w:after="160" w:line="259" w:lineRule="auto"/>
                          <w:ind w:left="0" w:firstLine="0"/>
                        </w:pPr>
                        <w:r>
                          <w:rPr>
                            <w:rFonts w:cs="Calibri" w:hAnsi="Calibri" w:eastAsia="Calibri" w:ascii="Calibri"/>
                            <w:sz w:val="11"/>
                          </w:rPr>
                          <w:t xml:space="preserve">8</w:t>
                        </w:r>
                      </w:p>
                    </w:txbxContent>
                  </v:textbox>
                </v:rect>
                <v:rect id="Rectangle 1090" style="position:absolute;width:466;height:937;left:436;top:13225;" filled="f" stroked="f">
                  <v:textbox inset="0,0,0,0">
                    <w:txbxContent>
                      <w:p>
                        <w:pPr>
                          <w:spacing w:before="0" w:after="160" w:line="259" w:lineRule="auto"/>
                          <w:ind w:left="0" w:firstLine="0"/>
                        </w:pPr>
                        <w:r>
                          <w:rPr>
                            <w:rFonts w:cs="Calibri" w:hAnsi="Calibri" w:eastAsia="Calibri" w:ascii="Calibri"/>
                            <w:sz w:val="11"/>
                          </w:rPr>
                          <w:t xml:space="preserve">9</w:t>
                        </w:r>
                      </w:p>
                    </w:txbxContent>
                  </v:textbox>
                </v:rect>
                <v:rect id="Rectangle 1091" style="position:absolute;width:933;height:937;left:0;top:14882;" filled="f" stroked="f">
                  <v:textbox inset="0,0,0,0">
                    <w:txbxContent>
                      <w:p>
                        <w:pPr>
                          <w:spacing w:before="0" w:after="160" w:line="259" w:lineRule="auto"/>
                          <w:ind w:left="0" w:firstLine="0"/>
                        </w:pPr>
                        <w:r>
                          <w:rPr>
                            <w:rFonts w:cs="Calibri" w:hAnsi="Calibri" w:eastAsia="Calibri" w:ascii="Calibri"/>
                            <w:sz w:val="11"/>
                          </w:rPr>
                          <w:t xml:space="preserve">10</w:t>
                        </w:r>
                      </w:p>
                    </w:txbxContent>
                  </v:textbox>
                </v:rect>
                <v:rect id="Rectangle 1092" style="position:absolute;width:933;height:937;left:24;top:16094;" filled="f" stroked="f">
                  <v:textbox inset="0,0,0,0">
                    <w:txbxContent>
                      <w:p>
                        <w:pPr>
                          <w:spacing w:before="0" w:after="160" w:line="259" w:lineRule="auto"/>
                          <w:ind w:left="0" w:firstLine="0"/>
                        </w:pPr>
                        <w:r>
                          <w:rPr>
                            <w:rFonts w:cs="Calibri" w:hAnsi="Calibri" w:eastAsia="Calibri" w:ascii="Calibri"/>
                            <w:sz w:val="11"/>
                          </w:rPr>
                          <w:t xml:space="preserve">11</w:t>
                        </w:r>
                      </w:p>
                    </w:txbxContent>
                  </v:textbox>
                </v:rect>
              </v:group>
            </w:pict>
          </mc:Fallback>
        </mc:AlternateContent>
      </w:r>
    </w:p>
    <w:p w14:paraId="416A1704" w14:textId="77777777" w:rsidR="000825E9" w:rsidRDefault="00000000">
      <w:pPr>
        <w:numPr>
          <w:ilvl w:val="0"/>
          <w:numId w:val="17"/>
        </w:numPr>
        <w:ind w:right="14" w:hanging="334"/>
      </w:pPr>
      <w:r>
        <w:lastRenderedPageBreak/>
        <w:t>Battery header (J102)</w:t>
      </w:r>
    </w:p>
    <w:p w14:paraId="1E01C561" w14:textId="77777777" w:rsidR="000825E9" w:rsidRDefault="00000000">
      <w:pPr>
        <w:numPr>
          <w:ilvl w:val="0"/>
          <w:numId w:val="17"/>
        </w:numPr>
        <w:spacing w:after="123"/>
        <w:ind w:right="14" w:hanging="334"/>
      </w:pPr>
      <w:r>
        <w:t>Battery/LDO Selection header (J103)</w:t>
      </w:r>
    </w:p>
    <w:p w14:paraId="44FDD44F" w14:textId="77777777" w:rsidR="000825E9" w:rsidRDefault="00000000">
      <w:pPr>
        <w:numPr>
          <w:ilvl w:val="0"/>
          <w:numId w:val="17"/>
        </w:numPr>
        <w:spacing w:after="123"/>
        <w:ind w:right="14" w:hanging="334"/>
      </w:pPr>
      <w:r>
        <w:t>Current measurement header (J104)</w:t>
      </w:r>
    </w:p>
    <w:p w14:paraId="58C6ABC5" w14:textId="77777777" w:rsidR="000825E9" w:rsidRDefault="00000000">
      <w:pPr>
        <w:numPr>
          <w:ilvl w:val="0"/>
          <w:numId w:val="17"/>
        </w:numPr>
        <w:spacing w:after="123"/>
        <w:ind w:right="14" w:hanging="334"/>
      </w:pPr>
      <w:r>
        <w:t>Power LED</w:t>
      </w:r>
    </w:p>
    <w:p w14:paraId="58B892EF" w14:textId="77777777" w:rsidR="000825E9" w:rsidRDefault="00000000">
      <w:pPr>
        <w:numPr>
          <w:ilvl w:val="0"/>
          <w:numId w:val="17"/>
        </w:numPr>
        <w:spacing w:after="123"/>
        <w:ind w:right="14" w:hanging="334"/>
      </w:pPr>
      <w:r>
        <w:t>USB header</w:t>
      </w:r>
    </w:p>
    <w:p w14:paraId="3BE9CA05" w14:textId="77777777" w:rsidR="000825E9" w:rsidRDefault="00000000">
      <w:pPr>
        <w:numPr>
          <w:ilvl w:val="0"/>
          <w:numId w:val="17"/>
        </w:numPr>
        <w:spacing w:after="123"/>
        <w:ind w:right="14" w:hanging="334"/>
      </w:pPr>
      <w:r>
        <w:t>XPRO Extension header</w:t>
      </w:r>
    </w:p>
    <w:p w14:paraId="12F7EA93" w14:textId="77777777" w:rsidR="000825E9" w:rsidRDefault="00000000">
      <w:pPr>
        <w:numPr>
          <w:ilvl w:val="0"/>
          <w:numId w:val="17"/>
        </w:numPr>
        <w:spacing w:after="5"/>
        <w:ind w:right="14" w:hanging="334"/>
      </w:pPr>
      <w:r>
        <w:t>User LEDs</w:t>
      </w:r>
    </w:p>
    <w:p w14:paraId="4BEECB30" w14:textId="77777777" w:rsidR="000825E9" w:rsidRDefault="00000000">
      <w:pPr>
        <w:spacing w:after="0" w:line="259" w:lineRule="auto"/>
        <w:ind w:left="2301" w:firstLine="0"/>
      </w:pPr>
      <w:r>
        <w:rPr>
          <w:sz w:val="13"/>
        </w:rPr>
        <w:t>®</w:t>
      </w:r>
    </w:p>
    <w:p w14:paraId="22F5DCB6" w14:textId="77777777" w:rsidR="000825E9" w:rsidRDefault="00000000">
      <w:pPr>
        <w:numPr>
          <w:ilvl w:val="0"/>
          <w:numId w:val="17"/>
        </w:numPr>
        <w:spacing w:after="123"/>
        <w:ind w:right="14" w:hanging="334"/>
      </w:pPr>
      <w:r>
        <w:t>QTouch button</w:t>
      </w:r>
    </w:p>
    <w:p w14:paraId="4D20F7A6" w14:textId="77777777" w:rsidR="000825E9" w:rsidRDefault="00000000">
      <w:pPr>
        <w:numPr>
          <w:ilvl w:val="0"/>
          <w:numId w:val="17"/>
        </w:numPr>
        <w:spacing w:after="123"/>
        <w:ind w:right="14" w:hanging="334"/>
      </w:pPr>
      <w:r>
        <w:t>Reset button</w:t>
      </w:r>
    </w:p>
    <w:p w14:paraId="04C98ABA" w14:textId="77777777" w:rsidR="000825E9" w:rsidRDefault="00000000">
      <w:pPr>
        <w:numPr>
          <w:ilvl w:val="0"/>
          <w:numId w:val="17"/>
        </w:numPr>
        <w:spacing w:after="123"/>
        <w:ind w:right="14" w:hanging="334"/>
      </w:pPr>
      <w:r>
        <w:t>User button</w:t>
      </w:r>
    </w:p>
    <w:p w14:paraId="42DBB8DE" w14:textId="77777777" w:rsidR="000825E9" w:rsidRDefault="00000000">
      <w:pPr>
        <w:numPr>
          <w:ilvl w:val="0"/>
          <w:numId w:val="17"/>
        </w:numPr>
        <w:spacing w:after="576"/>
        <w:ind w:right="14" w:hanging="334"/>
      </w:pPr>
      <w:r>
        <w:t>Cortex DBG (Debug) header</w:t>
      </w:r>
    </w:p>
    <w:p w14:paraId="024FF871" w14:textId="77777777" w:rsidR="000825E9" w:rsidRDefault="00000000">
      <w:pPr>
        <w:pStyle w:val="Heading2"/>
        <w:tabs>
          <w:tab w:val="center" w:pos="1884"/>
        </w:tabs>
        <w:ind w:left="-15" w:firstLine="0"/>
      </w:pPr>
      <w:r>
        <w:t xml:space="preserve">4.2 </w:t>
      </w:r>
      <w:r>
        <w:tab/>
        <w:t>Additional Boards</w:t>
      </w:r>
    </w:p>
    <w:p w14:paraId="50FAA7B8" w14:textId="77777777" w:rsidR="000825E9" w:rsidRDefault="00000000">
      <w:pPr>
        <w:spacing w:after="32"/>
        <w:ind w:left="860" w:right="14"/>
      </w:pPr>
      <w:r>
        <w:t>For Simple_Example_P2P and Simple_Example_Star applications, OLED1 Xplained PRO can be used as an additional board to show the full-featured demo on SAM R21 XPRO and SAM R30 XPRO. This board must be connected as Extension board 1.</w:t>
      </w:r>
    </w:p>
    <w:p w14:paraId="3B011F2E" w14:textId="77777777" w:rsidR="000825E9" w:rsidRDefault="00000000">
      <w:pPr>
        <w:pStyle w:val="Heading3"/>
        <w:ind w:left="846"/>
      </w:pPr>
      <w:r>
        <w:t>Figure 4-5. OLED1 Xplained Pro</w:t>
      </w:r>
    </w:p>
    <w:p w14:paraId="3515F051" w14:textId="77777777" w:rsidR="000825E9" w:rsidRDefault="00000000">
      <w:pPr>
        <w:spacing w:after="234" w:line="259" w:lineRule="auto"/>
        <w:ind w:left="3047" w:firstLine="0"/>
      </w:pPr>
      <w:r>
        <w:rPr>
          <w:noProof/>
        </w:rPr>
        <w:drawing>
          <wp:inline distT="0" distB="0" distL="0" distR="0" wp14:anchorId="27F42699" wp14:editId="5C79793F">
            <wp:extent cx="3146367" cy="2452255"/>
            <wp:effectExtent l="0" t="0" r="0" b="0"/>
            <wp:docPr id="1143" name="Picture 1143"/>
            <wp:cNvGraphicFramePr/>
            <a:graphic xmlns:a="http://schemas.openxmlformats.org/drawingml/2006/main">
              <a:graphicData uri="http://schemas.openxmlformats.org/drawingml/2006/picture">
                <pic:pic xmlns:pic="http://schemas.openxmlformats.org/drawingml/2006/picture">
                  <pic:nvPicPr>
                    <pic:cNvPr id="1143" name="Picture 1143"/>
                    <pic:cNvPicPr/>
                  </pic:nvPicPr>
                  <pic:blipFill>
                    <a:blip r:embed="rId83"/>
                    <a:stretch>
                      <a:fillRect/>
                    </a:stretch>
                  </pic:blipFill>
                  <pic:spPr>
                    <a:xfrm>
                      <a:off x="0" y="0"/>
                      <a:ext cx="3146367" cy="2452255"/>
                    </a:xfrm>
                    <a:prstGeom prst="rect">
                      <a:avLst/>
                    </a:prstGeom>
                  </pic:spPr>
                </pic:pic>
              </a:graphicData>
            </a:graphic>
          </wp:inline>
        </w:drawing>
      </w:r>
    </w:p>
    <w:p w14:paraId="25B12DA4" w14:textId="77777777" w:rsidR="000825E9" w:rsidRDefault="00000000">
      <w:pPr>
        <w:spacing w:after="579" w:line="265" w:lineRule="auto"/>
        <w:ind w:left="861"/>
      </w:pPr>
      <w:r>
        <w:t xml:space="preserve">For more details, see </w:t>
      </w:r>
      <w:hyperlink r:id="rId84">
        <w:r>
          <w:rPr>
            <w:color w:val="0000FF"/>
          </w:rPr>
          <w:t>OLED1 Xplained Pro User Guide</w:t>
        </w:r>
      </w:hyperlink>
      <w:hyperlink r:id="rId85">
        <w:r>
          <w:t>.</w:t>
        </w:r>
      </w:hyperlink>
    </w:p>
    <w:p w14:paraId="1930BABB" w14:textId="77777777" w:rsidR="000825E9" w:rsidRDefault="00000000">
      <w:pPr>
        <w:pStyle w:val="Heading2"/>
        <w:tabs>
          <w:tab w:val="center" w:pos="1577"/>
        </w:tabs>
        <w:ind w:left="-15" w:firstLine="0"/>
      </w:pPr>
      <w:r>
        <w:t xml:space="preserve">4.3 </w:t>
      </w:r>
      <w:r>
        <w:tab/>
        <w:t>Connections</w:t>
      </w:r>
    </w:p>
    <w:p w14:paraId="7D785CB7" w14:textId="77777777" w:rsidR="000825E9" w:rsidRDefault="00000000">
      <w:pPr>
        <w:ind w:left="860" w:right="14"/>
      </w:pPr>
      <w:r>
        <w:t>Connect the Micro USB cable to the ‘Debug USB/EDBG USB’ port of the board and connect the other end to the PC.</w:t>
      </w:r>
    </w:p>
    <w:p w14:paraId="0D89CEF2" w14:textId="77777777" w:rsidR="000825E9" w:rsidRDefault="00000000">
      <w:pPr>
        <w:pStyle w:val="Heading3"/>
        <w:ind w:left="846"/>
      </w:pPr>
      <w:r>
        <w:lastRenderedPageBreak/>
        <w:t>Figure 4-6. Connection of SAM R21 XPRO and OLED1 XPRO</w:t>
      </w:r>
    </w:p>
    <w:p w14:paraId="7AD4D421" w14:textId="77777777" w:rsidR="000825E9" w:rsidRDefault="00000000">
      <w:pPr>
        <w:spacing w:after="144" w:line="259" w:lineRule="auto"/>
        <w:ind w:left="3519" w:firstLine="0"/>
      </w:pPr>
      <w:r>
        <w:rPr>
          <w:noProof/>
        </w:rPr>
        <w:drawing>
          <wp:inline distT="0" distB="0" distL="0" distR="0" wp14:anchorId="3B2D5289" wp14:editId="54C413C8">
            <wp:extent cx="2547851" cy="3416531"/>
            <wp:effectExtent l="0" t="0" r="0" b="0"/>
            <wp:docPr id="1199" name="Picture 1199"/>
            <wp:cNvGraphicFramePr/>
            <a:graphic xmlns:a="http://schemas.openxmlformats.org/drawingml/2006/main">
              <a:graphicData uri="http://schemas.openxmlformats.org/drawingml/2006/picture">
                <pic:pic xmlns:pic="http://schemas.openxmlformats.org/drawingml/2006/picture">
                  <pic:nvPicPr>
                    <pic:cNvPr id="1199" name="Picture 1199"/>
                    <pic:cNvPicPr/>
                  </pic:nvPicPr>
                  <pic:blipFill>
                    <a:blip r:embed="rId86"/>
                    <a:stretch>
                      <a:fillRect/>
                    </a:stretch>
                  </pic:blipFill>
                  <pic:spPr>
                    <a:xfrm>
                      <a:off x="0" y="0"/>
                      <a:ext cx="2547851" cy="3416531"/>
                    </a:xfrm>
                    <a:prstGeom prst="rect">
                      <a:avLst/>
                    </a:prstGeom>
                  </pic:spPr>
                </pic:pic>
              </a:graphicData>
            </a:graphic>
          </wp:inline>
        </w:drawing>
      </w:r>
    </w:p>
    <w:p w14:paraId="51DAFB5C" w14:textId="77777777" w:rsidR="000825E9" w:rsidRDefault="00000000">
      <w:pPr>
        <w:pStyle w:val="Heading3"/>
        <w:ind w:left="846"/>
      </w:pPr>
      <w:r>
        <w:t>Figure 4-7. Connection of SAM R30 XPRO and OLED1 XPRO</w:t>
      </w:r>
    </w:p>
    <w:p w14:paraId="58E9DE8C" w14:textId="77777777" w:rsidR="000825E9" w:rsidRDefault="00000000">
      <w:pPr>
        <w:spacing w:after="0" w:line="259" w:lineRule="auto"/>
        <w:ind w:left="3722" w:firstLine="0"/>
      </w:pPr>
      <w:r>
        <w:rPr>
          <w:noProof/>
        </w:rPr>
        <w:drawing>
          <wp:inline distT="0" distB="0" distL="0" distR="0" wp14:anchorId="0137BA79" wp14:editId="51F96D20">
            <wp:extent cx="2290156" cy="3445625"/>
            <wp:effectExtent l="0" t="0" r="0" b="0"/>
            <wp:docPr id="1202" name="Picture 1202"/>
            <wp:cNvGraphicFramePr/>
            <a:graphic xmlns:a="http://schemas.openxmlformats.org/drawingml/2006/main">
              <a:graphicData uri="http://schemas.openxmlformats.org/drawingml/2006/picture">
                <pic:pic xmlns:pic="http://schemas.openxmlformats.org/drawingml/2006/picture">
                  <pic:nvPicPr>
                    <pic:cNvPr id="1202" name="Picture 1202"/>
                    <pic:cNvPicPr/>
                  </pic:nvPicPr>
                  <pic:blipFill>
                    <a:blip r:embed="rId87"/>
                    <a:stretch>
                      <a:fillRect/>
                    </a:stretch>
                  </pic:blipFill>
                  <pic:spPr>
                    <a:xfrm>
                      <a:off x="0" y="0"/>
                      <a:ext cx="2290156" cy="3445625"/>
                    </a:xfrm>
                    <a:prstGeom prst="rect">
                      <a:avLst/>
                    </a:prstGeom>
                  </pic:spPr>
                </pic:pic>
              </a:graphicData>
            </a:graphic>
          </wp:inline>
        </w:drawing>
      </w:r>
    </w:p>
    <w:p w14:paraId="1F0B90CE" w14:textId="77777777" w:rsidR="000825E9" w:rsidRDefault="000825E9">
      <w:pPr>
        <w:sectPr w:rsidR="000825E9">
          <w:headerReference w:type="even" r:id="rId88"/>
          <w:headerReference w:type="default" r:id="rId89"/>
          <w:footerReference w:type="even" r:id="rId90"/>
          <w:footerReference w:type="default" r:id="rId91"/>
          <w:headerReference w:type="first" r:id="rId92"/>
          <w:footerReference w:type="first" r:id="rId93"/>
          <w:pgSz w:w="12240" w:h="15840"/>
          <w:pgMar w:top="1478" w:right="1538" w:bottom="1761" w:left="737" w:header="454" w:footer="418" w:gutter="0"/>
          <w:cols w:space="720"/>
        </w:sectPr>
      </w:pPr>
    </w:p>
    <w:p w14:paraId="19BEF08D" w14:textId="77777777" w:rsidR="000825E9" w:rsidRDefault="00000000">
      <w:pPr>
        <w:pStyle w:val="Heading1"/>
        <w:tabs>
          <w:tab w:val="center" w:pos="3823"/>
        </w:tabs>
        <w:ind w:left="-15" w:firstLine="0"/>
      </w:pPr>
      <w:r>
        <w:lastRenderedPageBreak/>
        <w:t xml:space="preserve">5. </w:t>
      </w:r>
      <w:r>
        <w:tab/>
        <w:t>Simple_Example_P2P Reference Application</w:t>
      </w:r>
    </w:p>
    <w:p w14:paraId="4D1F1029" w14:textId="77777777" w:rsidR="000825E9" w:rsidRDefault="00000000">
      <w:pPr>
        <w:spacing w:after="139"/>
        <w:ind w:left="860" w:right="14"/>
      </w:pPr>
      <w:r>
        <w:t>The simple example application code focuses on the simplicity of the MiWi DE protocol stack application programming interfaces. It provides wireless communication between two devices with less than 30 lines of C code to run the stack in the application layer for both devices. In this application, the following features of MiWi DE protocol stack are demonstrated:</w:t>
      </w:r>
    </w:p>
    <w:p w14:paraId="3BBBE4EA" w14:textId="77777777" w:rsidR="000825E9" w:rsidRDefault="00000000">
      <w:pPr>
        <w:numPr>
          <w:ilvl w:val="0"/>
          <w:numId w:val="18"/>
        </w:numPr>
        <w:ind w:right="14" w:hanging="255"/>
      </w:pPr>
      <w:r>
        <w:t>Establish a connection automatically between two devices</w:t>
      </w:r>
    </w:p>
    <w:p w14:paraId="3249ADB0" w14:textId="77777777" w:rsidR="000825E9" w:rsidRDefault="00000000">
      <w:pPr>
        <w:numPr>
          <w:ilvl w:val="0"/>
          <w:numId w:val="18"/>
        </w:numPr>
        <w:ind w:right="14" w:hanging="255"/>
      </w:pPr>
      <w:r>
        <w:t>Broadcast a packet</w:t>
      </w:r>
    </w:p>
    <w:p w14:paraId="4F991A1E" w14:textId="77777777" w:rsidR="000825E9" w:rsidRDefault="00000000">
      <w:pPr>
        <w:numPr>
          <w:ilvl w:val="0"/>
          <w:numId w:val="18"/>
        </w:numPr>
        <w:ind w:right="14" w:hanging="255"/>
      </w:pPr>
      <w:r>
        <w:t>Unicast a packet</w:t>
      </w:r>
    </w:p>
    <w:p w14:paraId="3F8BE14B" w14:textId="77777777" w:rsidR="000825E9" w:rsidRDefault="00000000">
      <w:pPr>
        <w:numPr>
          <w:ilvl w:val="0"/>
          <w:numId w:val="18"/>
        </w:numPr>
        <w:spacing w:after="130"/>
        <w:ind w:right="14" w:hanging="255"/>
      </w:pPr>
      <w:r>
        <w:t>Apply security to the transmitted packet</w:t>
      </w:r>
    </w:p>
    <w:p w14:paraId="744EBF67" w14:textId="77777777" w:rsidR="000825E9" w:rsidRDefault="00000000">
      <w:pPr>
        <w:spacing w:after="130"/>
        <w:ind w:left="860" w:right="14"/>
      </w:pPr>
      <w:r>
        <w:t xml:space="preserve">To run full-featured Simple_Example_P2P application on SAMR21 XPRO or SAMR30 XPRO, the user needs to connect OLED1 Xplained PRO. When using OLED1 Xplained PRO along with SAMR21 XPRO or SAMR30 XPRO, the user needs to enable the macro </w:t>
      </w:r>
      <w:r>
        <w:rPr>
          <w:rFonts w:ascii="Courier New" w:eastAsia="Courier New" w:hAnsi="Courier New" w:cs="Courier New"/>
        </w:rPr>
        <w:t xml:space="preserve">#define EXT_BOARD_OLED1_XPLAINED_PRO </w:t>
      </w:r>
      <w:r>
        <w:t xml:space="preserve">in </w:t>
      </w:r>
      <w:r>
        <w:rPr>
          <w:rFonts w:ascii="Courier New" w:eastAsia="Courier New" w:hAnsi="Courier New" w:cs="Courier New"/>
        </w:rPr>
        <w:t>conf_board.h</w:t>
      </w:r>
      <w:r>
        <w:t xml:space="preserve"> file.</w:t>
      </w:r>
    </w:p>
    <w:p w14:paraId="0C11C55D" w14:textId="77777777" w:rsidR="000825E9" w:rsidRDefault="00000000">
      <w:pPr>
        <w:pStyle w:val="Heading2"/>
        <w:spacing w:after="0"/>
        <w:ind w:left="846"/>
      </w:pPr>
      <w:r>
        <w:rPr>
          <w:sz w:val="20"/>
        </w:rPr>
        <w:t>Figure 5-1. conf_board.h File</w:t>
      </w:r>
    </w:p>
    <w:p w14:paraId="20CD267A" w14:textId="77777777" w:rsidR="000825E9" w:rsidRDefault="00000000">
      <w:pPr>
        <w:spacing w:after="114" w:line="259" w:lineRule="auto"/>
        <w:ind w:left="850" w:right="-6" w:firstLine="0"/>
      </w:pPr>
      <w:r>
        <w:rPr>
          <w:noProof/>
        </w:rPr>
        <w:drawing>
          <wp:inline distT="0" distB="0" distL="0" distR="0" wp14:anchorId="68DC552B" wp14:editId="67BC312E">
            <wp:extent cx="5936403" cy="2115945"/>
            <wp:effectExtent l="0" t="0" r="0" b="0"/>
            <wp:docPr id="1239" name="Picture 1239"/>
            <wp:cNvGraphicFramePr/>
            <a:graphic xmlns:a="http://schemas.openxmlformats.org/drawingml/2006/main">
              <a:graphicData uri="http://schemas.openxmlformats.org/drawingml/2006/picture">
                <pic:pic xmlns:pic="http://schemas.openxmlformats.org/drawingml/2006/picture">
                  <pic:nvPicPr>
                    <pic:cNvPr id="1239" name="Picture 1239"/>
                    <pic:cNvPicPr/>
                  </pic:nvPicPr>
                  <pic:blipFill>
                    <a:blip r:embed="rId94"/>
                    <a:stretch>
                      <a:fillRect/>
                    </a:stretch>
                  </pic:blipFill>
                  <pic:spPr>
                    <a:xfrm>
                      <a:off x="0" y="0"/>
                      <a:ext cx="5936403" cy="2115945"/>
                    </a:xfrm>
                    <a:prstGeom prst="rect">
                      <a:avLst/>
                    </a:prstGeom>
                  </pic:spPr>
                </pic:pic>
              </a:graphicData>
            </a:graphic>
          </wp:inline>
        </w:drawing>
      </w:r>
    </w:p>
    <w:p w14:paraId="7949D7CE" w14:textId="77777777" w:rsidR="000825E9" w:rsidRDefault="00000000">
      <w:pPr>
        <w:spacing w:after="141"/>
        <w:ind w:left="860" w:right="14"/>
      </w:pPr>
      <w:r>
        <w:t>To run the simple example application, perform the following instructions.</w:t>
      </w:r>
    </w:p>
    <w:p w14:paraId="20E8F099" w14:textId="77777777" w:rsidR="000825E9" w:rsidRDefault="00000000">
      <w:pPr>
        <w:numPr>
          <w:ilvl w:val="0"/>
          <w:numId w:val="19"/>
        </w:numPr>
        <w:ind w:right="14" w:hanging="397"/>
      </w:pPr>
      <w:r>
        <w:t>Program node 1 and node 2 with Simple_Example_P2P application firmware.</w:t>
      </w:r>
    </w:p>
    <w:p w14:paraId="2362F3AD" w14:textId="77777777" w:rsidR="000825E9" w:rsidRDefault="00000000">
      <w:pPr>
        <w:numPr>
          <w:ilvl w:val="0"/>
          <w:numId w:val="19"/>
        </w:numPr>
        <w:ind w:right="14" w:hanging="397"/>
      </w:pPr>
      <w:r>
        <w:t>Power on node 1 and node 2, respectively.</w:t>
      </w:r>
    </w:p>
    <w:p w14:paraId="262B0260" w14:textId="77777777" w:rsidR="000825E9" w:rsidRDefault="00000000">
      <w:pPr>
        <w:numPr>
          <w:ilvl w:val="0"/>
          <w:numId w:val="19"/>
        </w:numPr>
        <w:spacing w:after="41"/>
        <w:ind w:right="14" w:hanging="397"/>
      </w:pPr>
      <w:r>
        <w:t>Wait for few seconds, until the first LED on both nodes are powered-up. This indicates that a connection is established automatically.</w:t>
      </w:r>
    </w:p>
    <w:p w14:paraId="5B06DE23" w14:textId="77777777" w:rsidR="000825E9" w:rsidRDefault="00000000">
      <w:pPr>
        <w:numPr>
          <w:ilvl w:val="1"/>
          <w:numId w:val="19"/>
        </w:numPr>
        <w:spacing w:after="0"/>
        <w:ind w:right="14" w:hanging="255"/>
      </w:pPr>
      <w:r>
        <w:t xml:space="preserve">For the details of connection establishment, refer to section “Variations for Handshaking” inApplication Note </w:t>
      </w:r>
      <w:r>
        <w:rPr>
          <w:i/>
        </w:rPr>
        <w:t>AN1204 Microchip MiWi</w:t>
      </w:r>
      <w:r>
        <w:rPr>
          <w:i/>
          <w:sz w:val="26"/>
          <w:vertAlign w:val="superscript"/>
        </w:rPr>
        <w:t>™</w:t>
      </w:r>
      <w:r>
        <w:rPr>
          <w:i/>
        </w:rPr>
        <w:t xml:space="preserve"> P2P Wireless Protocol </w:t>
      </w:r>
      <w:r>
        <w:t>if MiWi P2P protocol is</w:t>
      </w:r>
    </w:p>
    <w:p w14:paraId="3184C693" w14:textId="77777777" w:rsidR="000825E9" w:rsidRDefault="00000000">
      <w:pPr>
        <w:spacing w:after="57" w:line="259" w:lineRule="auto"/>
        <w:ind w:left="1786" w:right="177" w:firstLine="651"/>
        <w:jc w:val="right"/>
      </w:pPr>
      <w:r>
        <w:rPr>
          <w:sz w:val="13"/>
        </w:rPr>
        <w:t xml:space="preserve">® </w:t>
      </w:r>
      <w:r>
        <w:t>used</w:t>
      </w:r>
      <w:r>
        <w:rPr>
          <w:i/>
        </w:rPr>
        <w:t xml:space="preserve">. </w:t>
      </w:r>
      <w:r>
        <w:t>If MiWi protocol is used, refer to section "MAC Function Description" in IEEE 802.15.4 specification.</w:t>
      </w:r>
    </w:p>
    <w:p w14:paraId="4DC2B16B" w14:textId="77777777" w:rsidR="000825E9" w:rsidRDefault="00000000">
      <w:pPr>
        <w:numPr>
          <w:ilvl w:val="1"/>
          <w:numId w:val="19"/>
        </w:numPr>
        <w:ind w:right="14" w:hanging="255"/>
      </w:pPr>
      <w:r>
        <w:t>If the demo is running on the SAMR21 ZLLEK (or) SAMR21 XPRO with the ATOLED1-XPRO(or) SAMR30 XPRO with the ATOLED1-XPRO, critical information is shown on the LCD of the demo board. It first shows the demo name, RF transceiver and node number, then connecting information and channel information is displayed before the demo instruction.</w:t>
      </w:r>
    </w:p>
    <w:p w14:paraId="411D42AB" w14:textId="77777777" w:rsidR="000825E9" w:rsidRDefault="00000000">
      <w:pPr>
        <w:pStyle w:val="Heading2"/>
        <w:spacing w:after="0"/>
        <w:ind w:left="846"/>
      </w:pPr>
      <w:r>
        <w:rPr>
          <w:sz w:val="20"/>
        </w:rPr>
        <w:lastRenderedPageBreak/>
        <w:t>Table 5-1. LCD Display</w:t>
      </w:r>
    </w:p>
    <w:tbl>
      <w:tblPr>
        <w:tblStyle w:val="TableGrid"/>
        <w:tblW w:w="9346" w:type="dxa"/>
        <w:tblInd w:w="852" w:type="dxa"/>
        <w:tblCellMar>
          <w:top w:w="106" w:type="dxa"/>
          <w:left w:w="64" w:type="dxa"/>
          <w:right w:w="115" w:type="dxa"/>
        </w:tblCellMar>
        <w:tblLook w:val="04A0" w:firstRow="1" w:lastRow="0" w:firstColumn="1" w:lastColumn="0" w:noHBand="0" w:noVBand="1"/>
      </w:tblPr>
      <w:tblGrid>
        <w:gridCol w:w="4673"/>
        <w:gridCol w:w="4673"/>
      </w:tblGrid>
      <w:tr w:rsidR="000825E9" w14:paraId="06729D75" w14:textId="77777777">
        <w:trPr>
          <w:trHeight w:val="388"/>
        </w:trPr>
        <w:tc>
          <w:tcPr>
            <w:tcW w:w="4673" w:type="dxa"/>
            <w:tcBorders>
              <w:top w:val="single" w:sz="4" w:space="0" w:color="A7A9AB"/>
              <w:left w:val="single" w:sz="4" w:space="0" w:color="A7A9AB"/>
              <w:bottom w:val="single" w:sz="4" w:space="0" w:color="A7A9AB"/>
              <w:right w:val="single" w:sz="4" w:space="0" w:color="A7A9AB"/>
            </w:tcBorders>
            <w:shd w:val="clear" w:color="auto" w:fill="585858"/>
          </w:tcPr>
          <w:p w14:paraId="1A936A12" w14:textId="77777777" w:rsidR="000825E9" w:rsidRDefault="00000000">
            <w:pPr>
              <w:spacing w:after="0" w:line="259" w:lineRule="auto"/>
              <w:ind w:left="50" w:firstLine="0"/>
              <w:jc w:val="center"/>
            </w:pPr>
            <w:r>
              <w:rPr>
                <w:b/>
                <w:color w:val="FFFFFF"/>
              </w:rPr>
              <w:t>Text on LCD Display</w:t>
            </w:r>
          </w:p>
        </w:tc>
        <w:tc>
          <w:tcPr>
            <w:tcW w:w="4673" w:type="dxa"/>
            <w:tcBorders>
              <w:top w:val="single" w:sz="4" w:space="0" w:color="A7A9AB"/>
              <w:left w:val="single" w:sz="4" w:space="0" w:color="A7A9AB"/>
              <w:bottom w:val="single" w:sz="4" w:space="0" w:color="A7A9AB"/>
              <w:right w:val="single" w:sz="4" w:space="0" w:color="A7A9AB"/>
            </w:tcBorders>
            <w:shd w:val="clear" w:color="auto" w:fill="585858"/>
          </w:tcPr>
          <w:p w14:paraId="2459071D" w14:textId="77777777" w:rsidR="000825E9" w:rsidRDefault="00000000">
            <w:pPr>
              <w:spacing w:after="0" w:line="259" w:lineRule="auto"/>
              <w:ind w:left="53" w:firstLine="0"/>
              <w:jc w:val="center"/>
            </w:pPr>
            <w:r>
              <w:rPr>
                <w:b/>
                <w:color w:val="FFFFFF"/>
              </w:rPr>
              <w:t>Description</w:t>
            </w:r>
          </w:p>
        </w:tc>
      </w:tr>
      <w:tr w:rsidR="000825E9" w14:paraId="3380782C" w14:textId="77777777">
        <w:trPr>
          <w:trHeight w:val="651"/>
        </w:trPr>
        <w:tc>
          <w:tcPr>
            <w:tcW w:w="4673" w:type="dxa"/>
            <w:tcBorders>
              <w:top w:val="single" w:sz="4" w:space="0" w:color="A7A9AB"/>
              <w:left w:val="single" w:sz="4" w:space="0" w:color="A7A9AB"/>
              <w:bottom w:val="single" w:sz="4" w:space="0" w:color="A7A9AB"/>
              <w:right w:val="single" w:sz="4" w:space="0" w:color="A7A9AB"/>
            </w:tcBorders>
            <w:shd w:val="clear" w:color="auto" w:fill="F2F2F2"/>
          </w:tcPr>
          <w:p w14:paraId="760F54A3" w14:textId="77777777" w:rsidR="000825E9" w:rsidRDefault="00000000">
            <w:pPr>
              <w:spacing w:after="0" w:line="259" w:lineRule="auto"/>
              <w:ind w:left="0" w:firstLine="0"/>
            </w:pPr>
            <w:r>
              <w:t>Simple P2P Demo on SAMR21 Node</w:t>
            </w:r>
          </w:p>
        </w:tc>
        <w:tc>
          <w:tcPr>
            <w:tcW w:w="4673" w:type="dxa"/>
            <w:tcBorders>
              <w:top w:val="single" w:sz="4" w:space="0" w:color="A7A9AB"/>
              <w:left w:val="single" w:sz="4" w:space="0" w:color="A7A9AB"/>
              <w:bottom w:val="single" w:sz="4" w:space="0" w:color="A7A9AB"/>
              <w:right w:val="single" w:sz="4" w:space="0" w:color="A7A9AB"/>
            </w:tcBorders>
            <w:shd w:val="clear" w:color="auto" w:fill="F2F2F2"/>
          </w:tcPr>
          <w:p w14:paraId="452EE7D4" w14:textId="77777777" w:rsidR="000825E9" w:rsidRDefault="00000000">
            <w:pPr>
              <w:spacing w:after="0" w:line="259" w:lineRule="auto"/>
              <w:ind w:left="1" w:firstLine="0"/>
            </w:pPr>
            <w:r>
              <w:t>After powering ON the boards, this splash screen message is displayed on the LCD screen.</w:t>
            </w:r>
          </w:p>
        </w:tc>
      </w:tr>
      <w:tr w:rsidR="000825E9" w14:paraId="1C8A1507" w14:textId="77777777">
        <w:trPr>
          <w:trHeight w:val="650"/>
        </w:trPr>
        <w:tc>
          <w:tcPr>
            <w:tcW w:w="4673" w:type="dxa"/>
            <w:tcBorders>
              <w:top w:val="single" w:sz="4" w:space="0" w:color="A7A9AB"/>
              <w:left w:val="single" w:sz="4" w:space="0" w:color="A7A9AB"/>
              <w:bottom w:val="single" w:sz="4" w:space="0" w:color="A7A9AB"/>
              <w:right w:val="single" w:sz="4" w:space="0" w:color="A7A9AB"/>
            </w:tcBorders>
            <w:shd w:val="clear" w:color="auto" w:fill="D9D9D9"/>
          </w:tcPr>
          <w:p w14:paraId="628F06C0" w14:textId="77777777" w:rsidR="000825E9" w:rsidRDefault="00000000">
            <w:pPr>
              <w:spacing w:after="0" w:line="259" w:lineRule="auto"/>
              <w:ind w:left="0" w:firstLine="0"/>
            </w:pPr>
            <w:r>
              <w:t>Started Wireless Communication on Channel 26</w:t>
            </w:r>
          </w:p>
        </w:tc>
        <w:tc>
          <w:tcPr>
            <w:tcW w:w="4673" w:type="dxa"/>
            <w:tcBorders>
              <w:top w:val="single" w:sz="4" w:space="0" w:color="A7A9AB"/>
              <w:left w:val="single" w:sz="4" w:space="0" w:color="A7A9AB"/>
              <w:bottom w:val="single" w:sz="4" w:space="0" w:color="A7A9AB"/>
              <w:right w:val="single" w:sz="4" w:space="0" w:color="A7A9AB"/>
            </w:tcBorders>
            <w:shd w:val="clear" w:color="auto" w:fill="D9D9D9"/>
          </w:tcPr>
          <w:p w14:paraId="2402DAA1" w14:textId="77777777" w:rsidR="000825E9" w:rsidRDefault="00000000">
            <w:pPr>
              <w:spacing w:after="0" w:line="259" w:lineRule="auto"/>
              <w:ind w:left="1" w:firstLine="0"/>
            </w:pPr>
            <w:r>
              <w:t>The device did not find any network to join, started new network on channel 26.</w:t>
            </w:r>
          </w:p>
        </w:tc>
      </w:tr>
      <w:tr w:rsidR="000825E9" w14:paraId="4F084A54" w14:textId="77777777">
        <w:trPr>
          <w:trHeight w:val="390"/>
        </w:trPr>
        <w:tc>
          <w:tcPr>
            <w:tcW w:w="4673" w:type="dxa"/>
            <w:tcBorders>
              <w:top w:val="single" w:sz="4" w:space="0" w:color="A7A9AB"/>
              <w:left w:val="single" w:sz="4" w:space="0" w:color="A7A9AB"/>
              <w:bottom w:val="single" w:sz="4" w:space="0" w:color="A7A9AB"/>
              <w:right w:val="single" w:sz="4" w:space="0" w:color="A7A9AB"/>
            </w:tcBorders>
            <w:shd w:val="clear" w:color="auto" w:fill="F2F2F2"/>
          </w:tcPr>
          <w:p w14:paraId="78556C68" w14:textId="77777777" w:rsidR="000825E9" w:rsidRDefault="00000000">
            <w:pPr>
              <w:spacing w:after="0" w:line="259" w:lineRule="auto"/>
              <w:ind w:left="0" w:firstLine="0"/>
            </w:pPr>
            <w:r>
              <w:t>Connecting Peer on Channel 26</w:t>
            </w:r>
          </w:p>
        </w:tc>
        <w:tc>
          <w:tcPr>
            <w:tcW w:w="4673" w:type="dxa"/>
            <w:tcBorders>
              <w:top w:val="single" w:sz="4" w:space="0" w:color="A7A9AB"/>
              <w:left w:val="single" w:sz="4" w:space="0" w:color="A7A9AB"/>
              <w:bottom w:val="single" w:sz="4" w:space="0" w:color="A7A9AB"/>
              <w:right w:val="single" w:sz="4" w:space="0" w:color="A7A9AB"/>
            </w:tcBorders>
            <w:shd w:val="clear" w:color="auto" w:fill="F2F2F2"/>
          </w:tcPr>
          <w:p w14:paraId="002CBAD6" w14:textId="77777777" w:rsidR="000825E9" w:rsidRDefault="00000000">
            <w:pPr>
              <w:spacing w:after="0" w:line="259" w:lineRule="auto"/>
              <w:ind w:left="1" w:firstLine="0"/>
            </w:pPr>
            <w:r>
              <w:t>Connecting to a network if found.</w:t>
            </w:r>
          </w:p>
        </w:tc>
      </w:tr>
      <w:tr w:rsidR="000825E9" w14:paraId="3384B3FD" w14:textId="77777777">
        <w:trPr>
          <w:trHeight w:val="910"/>
        </w:trPr>
        <w:tc>
          <w:tcPr>
            <w:tcW w:w="4673" w:type="dxa"/>
            <w:tcBorders>
              <w:top w:val="single" w:sz="4" w:space="0" w:color="A7A9AB"/>
              <w:left w:val="single" w:sz="4" w:space="0" w:color="A7A9AB"/>
              <w:bottom w:val="single" w:sz="4" w:space="0" w:color="A7A9AB"/>
              <w:right w:val="single" w:sz="4" w:space="0" w:color="A7A9AB"/>
            </w:tcBorders>
            <w:shd w:val="clear" w:color="auto" w:fill="D9D9D9"/>
          </w:tcPr>
          <w:p w14:paraId="0C186744" w14:textId="77777777" w:rsidR="000825E9" w:rsidRDefault="00000000">
            <w:pPr>
              <w:spacing w:after="0" w:line="259" w:lineRule="auto"/>
              <w:ind w:left="0" w:firstLine="0"/>
            </w:pPr>
            <w:r>
              <w:t>Connected Peer on Channel 26</w:t>
            </w:r>
          </w:p>
        </w:tc>
        <w:tc>
          <w:tcPr>
            <w:tcW w:w="4673" w:type="dxa"/>
            <w:tcBorders>
              <w:top w:val="single" w:sz="4" w:space="0" w:color="A7A9AB"/>
              <w:left w:val="single" w:sz="4" w:space="0" w:color="A7A9AB"/>
              <w:bottom w:val="single" w:sz="4" w:space="0" w:color="A7A9AB"/>
              <w:right w:val="single" w:sz="4" w:space="0" w:color="A7A9AB"/>
            </w:tcBorders>
            <w:shd w:val="clear" w:color="auto" w:fill="D9D9D9"/>
          </w:tcPr>
          <w:p w14:paraId="1F3E4909" w14:textId="77777777" w:rsidR="000825E9" w:rsidRDefault="00000000">
            <w:pPr>
              <w:spacing w:after="0" w:line="259" w:lineRule="auto"/>
              <w:ind w:left="1" w:firstLine="0"/>
            </w:pPr>
            <w:r>
              <w:t>Connected to a network. This log does not show for the first device since it starts the network when it is unable to find network to join.</w:t>
            </w:r>
          </w:p>
        </w:tc>
      </w:tr>
      <w:tr w:rsidR="000825E9" w14:paraId="71A3EEEC" w14:textId="77777777">
        <w:trPr>
          <w:trHeight w:val="2290"/>
        </w:trPr>
        <w:tc>
          <w:tcPr>
            <w:tcW w:w="4673" w:type="dxa"/>
            <w:tcBorders>
              <w:top w:val="single" w:sz="4" w:space="0" w:color="A7A9AB"/>
              <w:left w:val="single" w:sz="4" w:space="0" w:color="A7A9AB"/>
              <w:bottom w:val="single" w:sz="4" w:space="0" w:color="A7A9AB"/>
              <w:right w:val="single" w:sz="4" w:space="0" w:color="A7A9AB"/>
            </w:tcBorders>
            <w:shd w:val="clear" w:color="auto" w:fill="F2F2F2"/>
            <w:vAlign w:val="center"/>
          </w:tcPr>
          <w:p w14:paraId="04F9C2F6" w14:textId="77777777" w:rsidR="000825E9" w:rsidRDefault="00000000">
            <w:pPr>
              <w:spacing w:after="69" w:line="259" w:lineRule="auto"/>
              <w:ind w:left="0" w:firstLine="0"/>
            </w:pPr>
            <w:r>
              <w:t>SAM R21 ZLL EK</w:t>
            </w:r>
          </w:p>
          <w:p w14:paraId="7CB906DE" w14:textId="77777777" w:rsidR="000825E9" w:rsidRDefault="00000000">
            <w:pPr>
              <w:numPr>
                <w:ilvl w:val="0"/>
                <w:numId w:val="44"/>
              </w:numPr>
              <w:spacing w:after="75" w:line="259" w:lineRule="auto"/>
              <w:ind w:hanging="255"/>
            </w:pPr>
            <w:r>
              <w:t>SW FUNC : Broadcast</w:t>
            </w:r>
          </w:p>
          <w:p w14:paraId="614978FE" w14:textId="77777777" w:rsidR="000825E9" w:rsidRDefault="00000000">
            <w:pPr>
              <w:numPr>
                <w:ilvl w:val="0"/>
                <w:numId w:val="44"/>
              </w:numPr>
              <w:spacing w:after="138" w:line="259" w:lineRule="auto"/>
              <w:ind w:hanging="255"/>
            </w:pPr>
            <w:r>
              <w:t>BUTTOB1 : Unicast</w:t>
            </w:r>
          </w:p>
          <w:p w14:paraId="5AB39C56" w14:textId="77777777" w:rsidR="000825E9" w:rsidRDefault="00000000">
            <w:pPr>
              <w:spacing w:after="12" w:line="259" w:lineRule="auto"/>
              <w:ind w:left="0" w:firstLine="0"/>
            </w:pPr>
            <w:r>
              <w:t>SAM R21 XPRO and OLED1XPRO (or) SAM R30</w:t>
            </w:r>
          </w:p>
          <w:p w14:paraId="378176F2" w14:textId="77777777" w:rsidR="000825E9" w:rsidRDefault="00000000">
            <w:pPr>
              <w:spacing w:after="69" w:line="259" w:lineRule="auto"/>
              <w:ind w:left="0" w:firstLine="0"/>
            </w:pPr>
            <w:r>
              <w:t>XPRO and OLED1 XPRO</w:t>
            </w:r>
          </w:p>
          <w:p w14:paraId="7CBCE45F" w14:textId="77777777" w:rsidR="000825E9" w:rsidRDefault="00000000">
            <w:pPr>
              <w:numPr>
                <w:ilvl w:val="0"/>
                <w:numId w:val="44"/>
              </w:numPr>
              <w:spacing w:after="75" w:line="259" w:lineRule="auto"/>
              <w:ind w:hanging="255"/>
            </w:pPr>
            <w:r>
              <w:t>SW : Broadcast</w:t>
            </w:r>
          </w:p>
          <w:p w14:paraId="75921522" w14:textId="77777777" w:rsidR="000825E9" w:rsidRDefault="00000000">
            <w:pPr>
              <w:numPr>
                <w:ilvl w:val="0"/>
                <w:numId w:val="44"/>
              </w:numPr>
              <w:spacing w:after="0" w:line="259" w:lineRule="auto"/>
              <w:ind w:hanging="255"/>
            </w:pPr>
            <w:r>
              <w:t>BUTTOB1 : Unicast</w:t>
            </w:r>
          </w:p>
        </w:tc>
        <w:tc>
          <w:tcPr>
            <w:tcW w:w="4673" w:type="dxa"/>
            <w:tcBorders>
              <w:top w:val="single" w:sz="4" w:space="0" w:color="A7A9AB"/>
              <w:left w:val="single" w:sz="4" w:space="0" w:color="A7A9AB"/>
              <w:bottom w:val="single" w:sz="4" w:space="0" w:color="A7A9AB"/>
              <w:right w:val="single" w:sz="4" w:space="0" w:color="A7A9AB"/>
            </w:tcBorders>
            <w:shd w:val="clear" w:color="auto" w:fill="F2F2F2"/>
          </w:tcPr>
          <w:p w14:paraId="0041A6AD" w14:textId="77777777" w:rsidR="000825E9" w:rsidRDefault="00000000">
            <w:pPr>
              <w:spacing w:after="0" w:line="259" w:lineRule="auto"/>
              <w:ind w:left="1" w:firstLine="0"/>
            </w:pPr>
            <w:r>
              <w:t>Demo instruction is displayed.</w:t>
            </w:r>
          </w:p>
        </w:tc>
      </w:tr>
    </w:tbl>
    <w:p w14:paraId="3911B6CB" w14:textId="77777777" w:rsidR="000825E9" w:rsidRDefault="00000000">
      <w:pPr>
        <w:spacing w:after="2"/>
        <w:ind w:left="1786" w:right="14" w:hanging="255"/>
      </w:pPr>
      <w:r>
        <w:t>– If a hyper terminal is opened to monitor firmware output, the user can see the peer device information printed out from both the nodes.</w:t>
      </w:r>
      <w:r>
        <w:br w:type="page"/>
      </w:r>
    </w:p>
    <w:p w14:paraId="779E508D" w14:textId="77777777" w:rsidR="000825E9" w:rsidRDefault="00000000">
      <w:pPr>
        <w:pStyle w:val="Heading2"/>
        <w:spacing w:after="0"/>
        <w:ind w:left="1796"/>
      </w:pPr>
      <w:r>
        <w:rPr>
          <w:sz w:val="20"/>
        </w:rPr>
        <w:lastRenderedPageBreak/>
        <w:t>Figure 5-2. Monitor Firmware Output 1</w:t>
      </w:r>
    </w:p>
    <w:p w14:paraId="0F852404" w14:textId="77777777" w:rsidR="000825E9" w:rsidRDefault="00000000">
      <w:pPr>
        <w:spacing w:after="0" w:line="259" w:lineRule="auto"/>
        <w:ind w:left="2687" w:firstLine="0"/>
      </w:pPr>
      <w:r>
        <w:rPr>
          <w:noProof/>
        </w:rPr>
        <w:drawing>
          <wp:inline distT="0" distB="0" distL="0" distR="0" wp14:anchorId="39B79464" wp14:editId="52C4A2A2">
            <wp:extent cx="4198365" cy="3945312"/>
            <wp:effectExtent l="0" t="0" r="0" b="0"/>
            <wp:docPr id="1403" name="Picture 1403"/>
            <wp:cNvGraphicFramePr/>
            <a:graphic xmlns:a="http://schemas.openxmlformats.org/drawingml/2006/main">
              <a:graphicData uri="http://schemas.openxmlformats.org/drawingml/2006/picture">
                <pic:pic xmlns:pic="http://schemas.openxmlformats.org/drawingml/2006/picture">
                  <pic:nvPicPr>
                    <pic:cNvPr id="1403" name="Picture 1403"/>
                    <pic:cNvPicPr/>
                  </pic:nvPicPr>
                  <pic:blipFill>
                    <a:blip r:embed="rId95"/>
                    <a:stretch>
                      <a:fillRect/>
                    </a:stretch>
                  </pic:blipFill>
                  <pic:spPr>
                    <a:xfrm>
                      <a:off x="0" y="0"/>
                      <a:ext cx="4198365" cy="3945312"/>
                    </a:xfrm>
                    <a:prstGeom prst="rect">
                      <a:avLst/>
                    </a:prstGeom>
                  </pic:spPr>
                </pic:pic>
              </a:graphicData>
            </a:graphic>
          </wp:inline>
        </w:drawing>
      </w:r>
    </w:p>
    <w:p w14:paraId="01C36B6C" w14:textId="77777777" w:rsidR="000825E9" w:rsidRDefault="00000000">
      <w:pPr>
        <w:pStyle w:val="Heading2"/>
        <w:spacing w:after="0"/>
        <w:ind w:left="1796"/>
      </w:pPr>
      <w:r>
        <w:rPr>
          <w:sz w:val="20"/>
        </w:rPr>
        <w:lastRenderedPageBreak/>
        <w:t>Figure 5-3. Monitor Firmware Output 2</w:t>
      </w:r>
    </w:p>
    <w:p w14:paraId="40FCCA07" w14:textId="77777777" w:rsidR="000825E9" w:rsidRDefault="00000000">
      <w:pPr>
        <w:spacing w:after="154" w:line="259" w:lineRule="auto"/>
        <w:ind w:left="2591" w:firstLine="0"/>
      </w:pPr>
      <w:r>
        <w:rPr>
          <w:noProof/>
        </w:rPr>
        <w:drawing>
          <wp:inline distT="0" distB="0" distL="0" distR="0" wp14:anchorId="5CA006AD" wp14:editId="022D1549">
            <wp:extent cx="4320000" cy="4227561"/>
            <wp:effectExtent l="0" t="0" r="0" b="0"/>
            <wp:docPr id="1423" name="Picture 1423"/>
            <wp:cNvGraphicFramePr/>
            <a:graphic xmlns:a="http://schemas.openxmlformats.org/drawingml/2006/main">
              <a:graphicData uri="http://schemas.openxmlformats.org/drawingml/2006/picture">
                <pic:pic xmlns:pic="http://schemas.openxmlformats.org/drawingml/2006/picture">
                  <pic:nvPicPr>
                    <pic:cNvPr id="1423" name="Picture 1423"/>
                    <pic:cNvPicPr/>
                  </pic:nvPicPr>
                  <pic:blipFill>
                    <a:blip r:embed="rId96"/>
                    <a:stretch>
                      <a:fillRect/>
                    </a:stretch>
                  </pic:blipFill>
                  <pic:spPr>
                    <a:xfrm>
                      <a:off x="0" y="0"/>
                      <a:ext cx="4320000" cy="4227561"/>
                    </a:xfrm>
                    <a:prstGeom prst="rect">
                      <a:avLst/>
                    </a:prstGeom>
                  </pic:spPr>
                </pic:pic>
              </a:graphicData>
            </a:graphic>
          </wp:inline>
        </w:drawing>
      </w:r>
    </w:p>
    <w:p w14:paraId="3CDF4670" w14:textId="77777777" w:rsidR="000825E9" w:rsidRDefault="00000000">
      <w:pPr>
        <w:tabs>
          <w:tab w:val="center" w:pos="1076"/>
          <w:tab w:val="center" w:pos="4902"/>
        </w:tabs>
        <w:ind w:left="0" w:firstLine="0"/>
      </w:pPr>
      <w:r>
        <w:rPr>
          <w:rFonts w:ascii="Calibri" w:eastAsia="Calibri" w:hAnsi="Calibri" w:cs="Calibri"/>
          <w:sz w:val="22"/>
        </w:rPr>
        <w:tab/>
      </w:r>
      <w:r>
        <w:t>4.</w:t>
      </w:r>
      <w:r>
        <w:tab/>
        <w:t>Press SW/SW FUNC on one node to toggle the second LED on the other node.</w:t>
      </w:r>
    </w:p>
    <w:p w14:paraId="5C9E03A3" w14:textId="77777777" w:rsidR="000825E9" w:rsidRDefault="00000000">
      <w:pPr>
        <w:numPr>
          <w:ilvl w:val="0"/>
          <w:numId w:val="20"/>
        </w:numPr>
        <w:ind w:right="14" w:hanging="255"/>
      </w:pPr>
      <w:r>
        <w:t>This shows how a broadcast packet is transmitted.</w:t>
      </w:r>
    </w:p>
    <w:p w14:paraId="34FE72F6" w14:textId="77777777" w:rsidR="000825E9" w:rsidRDefault="00000000">
      <w:pPr>
        <w:numPr>
          <w:ilvl w:val="0"/>
          <w:numId w:val="20"/>
        </w:numPr>
        <w:spacing w:after="0"/>
        <w:ind w:right="14" w:hanging="255"/>
      </w:pPr>
      <w:r>
        <w:t>If the demo is running on SAM R21 ZLLEK (or) SAM R21 XPRO with ATOLED1-XPRO (or)SAMR30 XPRO with ATOLED1-XPRO, the total number of transmitted and received messages will be shown on the LCD.</w:t>
      </w:r>
    </w:p>
    <w:tbl>
      <w:tblPr>
        <w:tblStyle w:val="TableGrid"/>
        <w:tblW w:w="9346" w:type="dxa"/>
        <w:tblInd w:w="852" w:type="dxa"/>
        <w:tblCellMar>
          <w:top w:w="106" w:type="dxa"/>
          <w:left w:w="64" w:type="dxa"/>
          <w:right w:w="115" w:type="dxa"/>
        </w:tblCellMar>
        <w:tblLook w:val="04A0" w:firstRow="1" w:lastRow="0" w:firstColumn="1" w:lastColumn="0" w:noHBand="0" w:noVBand="1"/>
      </w:tblPr>
      <w:tblGrid>
        <w:gridCol w:w="4673"/>
        <w:gridCol w:w="4673"/>
      </w:tblGrid>
      <w:tr w:rsidR="000825E9" w14:paraId="5E556A72" w14:textId="77777777">
        <w:trPr>
          <w:trHeight w:val="388"/>
        </w:trPr>
        <w:tc>
          <w:tcPr>
            <w:tcW w:w="4673" w:type="dxa"/>
            <w:tcBorders>
              <w:top w:val="single" w:sz="4" w:space="0" w:color="A7A9AB"/>
              <w:left w:val="single" w:sz="4" w:space="0" w:color="A7A9AB"/>
              <w:bottom w:val="single" w:sz="4" w:space="0" w:color="A7A9AB"/>
              <w:right w:val="single" w:sz="4" w:space="0" w:color="A7A9AB"/>
            </w:tcBorders>
            <w:shd w:val="clear" w:color="auto" w:fill="585858"/>
          </w:tcPr>
          <w:p w14:paraId="208D0CAE" w14:textId="77777777" w:rsidR="000825E9" w:rsidRDefault="00000000">
            <w:pPr>
              <w:spacing w:after="0" w:line="259" w:lineRule="auto"/>
              <w:ind w:left="50" w:firstLine="0"/>
              <w:jc w:val="center"/>
            </w:pPr>
            <w:r>
              <w:rPr>
                <w:b/>
                <w:color w:val="FFFFFF"/>
              </w:rPr>
              <w:t>Text on LCD Display</w:t>
            </w:r>
          </w:p>
        </w:tc>
        <w:tc>
          <w:tcPr>
            <w:tcW w:w="4673" w:type="dxa"/>
            <w:tcBorders>
              <w:top w:val="single" w:sz="4" w:space="0" w:color="A7A9AB"/>
              <w:left w:val="single" w:sz="4" w:space="0" w:color="A7A9AB"/>
              <w:bottom w:val="single" w:sz="4" w:space="0" w:color="A7A9AB"/>
              <w:right w:val="single" w:sz="4" w:space="0" w:color="A7A9AB"/>
            </w:tcBorders>
            <w:shd w:val="clear" w:color="auto" w:fill="585858"/>
          </w:tcPr>
          <w:p w14:paraId="5E2C235C" w14:textId="77777777" w:rsidR="000825E9" w:rsidRDefault="00000000">
            <w:pPr>
              <w:spacing w:after="0" w:line="259" w:lineRule="auto"/>
              <w:ind w:left="53" w:firstLine="0"/>
              <w:jc w:val="center"/>
            </w:pPr>
            <w:r>
              <w:rPr>
                <w:b/>
                <w:color w:val="FFFFFF"/>
              </w:rPr>
              <w:t>Description</w:t>
            </w:r>
          </w:p>
        </w:tc>
      </w:tr>
      <w:tr w:rsidR="000825E9" w14:paraId="44E9AC1A" w14:textId="77777777">
        <w:trPr>
          <w:trHeight w:val="711"/>
        </w:trPr>
        <w:tc>
          <w:tcPr>
            <w:tcW w:w="4673" w:type="dxa"/>
            <w:tcBorders>
              <w:top w:val="single" w:sz="4" w:space="0" w:color="A7A9AB"/>
              <w:left w:val="single" w:sz="4" w:space="0" w:color="A7A9AB"/>
              <w:bottom w:val="single" w:sz="4" w:space="0" w:color="A7A9AB"/>
              <w:right w:val="single" w:sz="4" w:space="0" w:color="A7A9AB"/>
            </w:tcBorders>
            <w:shd w:val="clear" w:color="auto" w:fill="F2F2F2"/>
            <w:vAlign w:val="center"/>
          </w:tcPr>
          <w:p w14:paraId="0DE17215" w14:textId="77777777" w:rsidR="000825E9" w:rsidRDefault="00000000">
            <w:pPr>
              <w:spacing w:after="12" w:line="259" w:lineRule="auto"/>
              <w:ind w:left="0" w:firstLine="0"/>
            </w:pPr>
            <w:r>
              <w:t>TX Messages:0</w:t>
            </w:r>
          </w:p>
          <w:p w14:paraId="1CE23ADD" w14:textId="77777777" w:rsidR="000825E9" w:rsidRDefault="00000000">
            <w:pPr>
              <w:spacing w:after="0" w:line="259" w:lineRule="auto"/>
              <w:ind w:left="0" w:firstLine="0"/>
            </w:pPr>
            <w:r>
              <w:t>RX Messages: 2</w:t>
            </w:r>
          </w:p>
        </w:tc>
        <w:tc>
          <w:tcPr>
            <w:tcW w:w="4673" w:type="dxa"/>
            <w:tcBorders>
              <w:top w:val="single" w:sz="4" w:space="0" w:color="A7A9AB"/>
              <w:left w:val="single" w:sz="4" w:space="0" w:color="A7A9AB"/>
              <w:bottom w:val="single" w:sz="4" w:space="0" w:color="A7A9AB"/>
              <w:right w:val="single" w:sz="4" w:space="0" w:color="A7A9AB"/>
            </w:tcBorders>
            <w:shd w:val="clear" w:color="auto" w:fill="F2F2F2"/>
            <w:vAlign w:val="center"/>
          </w:tcPr>
          <w:p w14:paraId="2DF902B5" w14:textId="77777777" w:rsidR="000825E9" w:rsidRDefault="00000000">
            <w:pPr>
              <w:spacing w:after="0" w:line="259" w:lineRule="auto"/>
              <w:ind w:left="1" w:firstLine="0"/>
            </w:pPr>
            <w:r>
              <w:t>Total number of transmitted and received messages</w:t>
            </w:r>
          </w:p>
        </w:tc>
      </w:tr>
    </w:tbl>
    <w:p w14:paraId="537C2CD3" w14:textId="77777777" w:rsidR="000825E9" w:rsidRDefault="00000000">
      <w:pPr>
        <w:numPr>
          <w:ilvl w:val="0"/>
          <w:numId w:val="20"/>
        </w:numPr>
        <w:ind w:right="14" w:hanging="255"/>
      </w:pPr>
      <w:r>
        <w:t>If a hyper terminal is used, on the receiving end (the device that has LED2 toggled) the usercan see the printout of the broadcast packet source address, signal strength, and the packet payload. The packet payload is the one line of bitmap of MiWi. Pressing the SW button at an interval of two seconds between each press on one end displays the complete bitmap of MiWi.</w:t>
      </w:r>
    </w:p>
    <w:p w14:paraId="5DD06A26" w14:textId="77777777" w:rsidR="000825E9" w:rsidRDefault="00000000">
      <w:pPr>
        <w:pStyle w:val="Heading2"/>
        <w:spacing w:after="0"/>
        <w:ind w:left="1796"/>
      </w:pPr>
      <w:r>
        <w:rPr>
          <w:sz w:val="20"/>
        </w:rPr>
        <w:lastRenderedPageBreak/>
        <w:t>Figure 5-4. Bit Map of MiWi</w:t>
      </w:r>
      <w:r>
        <w:rPr>
          <w:sz w:val="26"/>
          <w:vertAlign w:val="superscript"/>
        </w:rPr>
        <w:t>™</w:t>
      </w:r>
    </w:p>
    <w:p w14:paraId="1F85294B" w14:textId="77777777" w:rsidR="000825E9" w:rsidRDefault="00000000">
      <w:pPr>
        <w:spacing w:after="154" w:line="259" w:lineRule="auto"/>
        <w:ind w:left="1786" w:right="-6" w:firstLine="0"/>
      </w:pPr>
      <w:r>
        <w:rPr>
          <w:noProof/>
        </w:rPr>
        <w:drawing>
          <wp:inline distT="0" distB="0" distL="0" distR="0" wp14:anchorId="16963D5B" wp14:editId="1CBC8981">
            <wp:extent cx="5342404" cy="2207378"/>
            <wp:effectExtent l="0" t="0" r="0" b="0"/>
            <wp:docPr id="1488" name="Picture 1488"/>
            <wp:cNvGraphicFramePr/>
            <a:graphic xmlns:a="http://schemas.openxmlformats.org/drawingml/2006/main">
              <a:graphicData uri="http://schemas.openxmlformats.org/drawingml/2006/picture">
                <pic:pic xmlns:pic="http://schemas.openxmlformats.org/drawingml/2006/picture">
                  <pic:nvPicPr>
                    <pic:cNvPr id="1488" name="Picture 1488"/>
                    <pic:cNvPicPr/>
                  </pic:nvPicPr>
                  <pic:blipFill>
                    <a:blip r:embed="rId97"/>
                    <a:stretch>
                      <a:fillRect/>
                    </a:stretch>
                  </pic:blipFill>
                  <pic:spPr>
                    <a:xfrm>
                      <a:off x="0" y="0"/>
                      <a:ext cx="5342404" cy="2207378"/>
                    </a:xfrm>
                    <a:prstGeom prst="rect">
                      <a:avLst/>
                    </a:prstGeom>
                  </pic:spPr>
                </pic:pic>
              </a:graphicData>
            </a:graphic>
          </wp:inline>
        </w:drawing>
      </w:r>
    </w:p>
    <w:p w14:paraId="528DF4E4" w14:textId="77777777" w:rsidR="000825E9" w:rsidRDefault="00000000">
      <w:pPr>
        <w:tabs>
          <w:tab w:val="center" w:pos="1076"/>
          <w:tab w:val="center" w:pos="2184"/>
        </w:tabs>
        <w:ind w:left="0" w:firstLine="0"/>
      </w:pPr>
      <w:r>
        <w:rPr>
          <w:rFonts w:ascii="Calibri" w:eastAsia="Calibri" w:hAnsi="Calibri" w:cs="Calibri"/>
          <w:sz w:val="22"/>
        </w:rPr>
        <w:tab/>
      </w:r>
      <w:r>
        <w:t>5.</w:t>
      </w:r>
      <w:r>
        <w:tab/>
        <w:t>For unicast setup:</w:t>
      </w:r>
    </w:p>
    <w:p w14:paraId="2AF8B615" w14:textId="77777777" w:rsidR="000825E9" w:rsidRDefault="00000000">
      <w:pPr>
        <w:numPr>
          <w:ilvl w:val="0"/>
          <w:numId w:val="21"/>
        </w:numPr>
        <w:ind w:right="14" w:hanging="255"/>
      </w:pPr>
      <w:r>
        <w:t>For SAMR21ZLLEK,</w:t>
      </w:r>
    </w:p>
    <w:p w14:paraId="226E02A5" w14:textId="77777777" w:rsidR="000825E9" w:rsidRDefault="00000000">
      <w:pPr>
        <w:numPr>
          <w:ilvl w:val="1"/>
          <w:numId w:val="21"/>
        </w:numPr>
        <w:spacing w:after="0"/>
        <w:ind w:left="2325" w:right="14" w:hanging="397"/>
      </w:pPr>
      <w:r>
        <w:t>Pressing JOYSTICK center button on one node:</w:t>
      </w:r>
    </w:p>
    <w:tbl>
      <w:tblPr>
        <w:tblStyle w:val="TableGrid"/>
        <w:tblW w:w="9346" w:type="dxa"/>
        <w:tblInd w:w="852" w:type="dxa"/>
        <w:tblCellMar>
          <w:top w:w="106" w:type="dxa"/>
          <w:left w:w="64" w:type="dxa"/>
          <w:right w:w="115" w:type="dxa"/>
        </w:tblCellMar>
        <w:tblLook w:val="04A0" w:firstRow="1" w:lastRow="0" w:firstColumn="1" w:lastColumn="0" w:noHBand="0" w:noVBand="1"/>
      </w:tblPr>
      <w:tblGrid>
        <w:gridCol w:w="4673"/>
        <w:gridCol w:w="4673"/>
      </w:tblGrid>
      <w:tr w:rsidR="000825E9" w14:paraId="5689666D" w14:textId="77777777">
        <w:trPr>
          <w:trHeight w:val="388"/>
        </w:trPr>
        <w:tc>
          <w:tcPr>
            <w:tcW w:w="4673" w:type="dxa"/>
            <w:tcBorders>
              <w:top w:val="single" w:sz="4" w:space="0" w:color="A7A9AB"/>
              <w:left w:val="single" w:sz="4" w:space="0" w:color="A7A9AB"/>
              <w:bottom w:val="single" w:sz="4" w:space="0" w:color="A7A9AB"/>
              <w:right w:val="single" w:sz="4" w:space="0" w:color="A7A9AB"/>
            </w:tcBorders>
            <w:shd w:val="clear" w:color="auto" w:fill="585858"/>
          </w:tcPr>
          <w:p w14:paraId="71684490" w14:textId="77777777" w:rsidR="000825E9" w:rsidRDefault="00000000">
            <w:pPr>
              <w:spacing w:after="0" w:line="259" w:lineRule="auto"/>
              <w:ind w:left="50" w:firstLine="0"/>
              <w:jc w:val="center"/>
            </w:pPr>
            <w:r>
              <w:rPr>
                <w:b/>
                <w:color w:val="FFFFFF"/>
              </w:rPr>
              <w:t>Text on LCD Display</w:t>
            </w:r>
          </w:p>
        </w:tc>
        <w:tc>
          <w:tcPr>
            <w:tcW w:w="4673" w:type="dxa"/>
            <w:tcBorders>
              <w:top w:val="single" w:sz="4" w:space="0" w:color="A7A9AB"/>
              <w:left w:val="single" w:sz="4" w:space="0" w:color="A7A9AB"/>
              <w:bottom w:val="single" w:sz="4" w:space="0" w:color="A7A9AB"/>
              <w:right w:val="single" w:sz="4" w:space="0" w:color="A7A9AB"/>
            </w:tcBorders>
            <w:shd w:val="clear" w:color="auto" w:fill="585858"/>
          </w:tcPr>
          <w:p w14:paraId="481B333C" w14:textId="77777777" w:rsidR="000825E9" w:rsidRDefault="00000000">
            <w:pPr>
              <w:spacing w:after="0" w:line="259" w:lineRule="auto"/>
              <w:ind w:left="53" w:firstLine="0"/>
              <w:jc w:val="center"/>
            </w:pPr>
            <w:r>
              <w:rPr>
                <w:b/>
                <w:color w:val="FFFFFF"/>
              </w:rPr>
              <w:t>Description</w:t>
            </w:r>
          </w:p>
        </w:tc>
      </w:tr>
      <w:tr w:rsidR="000825E9" w14:paraId="2AC88505" w14:textId="77777777">
        <w:trPr>
          <w:trHeight w:val="711"/>
        </w:trPr>
        <w:tc>
          <w:tcPr>
            <w:tcW w:w="4673" w:type="dxa"/>
            <w:tcBorders>
              <w:top w:val="single" w:sz="4" w:space="0" w:color="A7A9AB"/>
              <w:left w:val="single" w:sz="4" w:space="0" w:color="A7A9AB"/>
              <w:bottom w:val="single" w:sz="4" w:space="0" w:color="A7A9AB"/>
              <w:right w:val="single" w:sz="4" w:space="0" w:color="A7A9AB"/>
            </w:tcBorders>
            <w:shd w:val="clear" w:color="auto" w:fill="F2F2F2"/>
            <w:vAlign w:val="center"/>
          </w:tcPr>
          <w:p w14:paraId="702B576F" w14:textId="77777777" w:rsidR="000825E9" w:rsidRDefault="00000000">
            <w:pPr>
              <w:spacing w:after="12" w:line="259" w:lineRule="auto"/>
              <w:ind w:left="0" w:firstLine="0"/>
            </w:pPr>
            <w:r>
              <w:t>UP : 00-42b701</w:t>
            </w:r>
          </w:p>
          <w:p w14:paraId="49C6367C" w14:textId="77777777" w:rsidR="000825E9" w:rsidRDefault="00000000">
            <w:pPr>
              <w:spacing w:after="0" w:line="259" w:lineRule="auto"/>
              <w:ind w:left="0" w:firstLine="0"/>
            </w:pPr>
            <w:r>
              <w:t>DOWN: Change node</w:t>
            </w:r>
          </w:p>
        </w:tc>
        <w:tc>
          <w:tcPr>
            <w:tcW w:w="4673" w:type="dxa"/>
            <w:tcBorders>
              <w:top w:val="single" w:sz="4" w:space="0" w:color="A7A9AB"/>
              <w:left w:val="single" w:sz="4" w:space="0" w:color="A7A9AB"/>
              <w:bottom w:val="single" w:sz="4" w:space="0" w:color="A7A9AB"/>
              <w:right w:val="single" w:sz="4" w:space="0" w:color="A7A9AB"/>
            </w:tcBorders>
            <w:shd w:val="clear" w:color="auto" w:fill="F2F2F2"/>
          </w:tcPr>
          <w:p w14:paraId="542501F2" w14:textId="77777777" w:rsidR="000825E9" w:rsidRDefault="00000000">
            <w:pPr>
              <w:spacing w:after="0" w:line="259" w:lineRule="auto"/>
              <w:ind w:left="1" w:firstLine="0"/>
            </w:pPr>
            <w:r>
              <w:t>Pressing JOYSTICK center button on one node</w:t>
            </w:r>
          </w:p>
        </w:tc>
      </w:tr>
    </w:tbl>
    <w:p w14:paraId="69A3DE11" w14:textId="77777777" w:rsidR="000825E9" w:rsidRDefault="00000000">
      <w:pPr>
        <w:numPr>
          <w:ilvl w:val="1"/>
          <w:numId w:val="21"/>
        </w:numPr>
        <w:ind w:left="2325" w:right="14" w:hanging="397"/>
      </w:pPr>
      <w:r>
        <w:t>Pressing Joystick DOWN button selects the next device for unicast if available.</w:t>
      </w:r>
    </w:p>
    <w:p w14:paraId="4E8B166E" w14:textId="77777777" w:rsidR="000825E9" w:rsidRDefault="00000000">
      <w:pPr>
        <w:numPr>
          <w:ilvl w:val="1"/>
          <w:numId w:val="21"/>
        </w:numPr>
        <w:spacing w:after="41"/>
        <w:ind w:left="2325" w:right="14" w:hanging="397"/>
      </w:pPr>
      <w:r>
        <w:t>Pressing Joystick UP button sends unicast to the selected device and toggles the second LED on the other node.</w:t>
      </w:r>
    </w:p>
    <w:p w14:paraId="48E85526" w14:textId="77777777" w:rsidR="000825E9" w:rsidRDefault="00000000">
      <w:pPr>
        <w:numPr>
          <w:ilvl w:val="0"/>
          <w:numId w:val="21"/>
        </w:numPr>
        <w:ind w:right="14" w:hanging="255"/>
      </w:pPr>
      <w:r>
        <w:t>For SAMR21XPRO and OLED1XPRO (or) SAMR30XPRO and OLED1XPRO,</w:t>
      </w:r>
    </w:p>
    <w:p w14:paraId="14176ED2" w14:textId="77777777" w:rsidR="000825E9" w:rsidRDefault="00000000">
      <w:pPr>
        <w:numPr>
          <w:ilvl w:val="1"/>
          <w:numId w:val="21"/>
        </w:numPr>
        <w:spacing w:after="0"/>
        <w:ind w:left="2325" w:right="14" w:hanging="397"/>
      </w:pPr>
      <w:r>
        <w:t>Pressing BUTTON1 center on one node:</w:t>
      </w:r>
    </w:p>
    <w:tbl>
      <w:tblPr>
        <w:tblStyle w:val="TableGrid"/>
        <w:tblW w:w="9346" w:type="dxa"/>
        <w:tblInd w:w="852" w:type="dxa"/>
        <w:tblCellMar>
          <w:top w:w="106" w:type="dxa"/>
          <w:left w:w="64" w:type="dxa"/>
          <w:right w:w="115" w:type="dxa"/>
        </w:tblCellMar>
        <w:tblLook w:val="04A0" w:firstRow="1" w:lastRow="0" w:firstColumn="1" w:lastColumn="0" w:noHBand="0" w:noVBand="1"/>
      </w:tblPr>
      <w:tblGrid>
        <w:gridCol w:w="4673"/>
        <w:gridCol w:w="4673"/>
      </w:tblGrid>
      <w:tr w:rsidR="000825E9" w14:paraId="2F2758B4" w14:textId="77777777">
        <w:trPr>
          <w:trHeight w:val="388"/>
        </w:trPr>
        <w:tc>
          <w:tcPr>
            <w:tcW w:w="4673" w:type="dxa"/>
            <w:tcBorders>
              <w:top w:val="single" w:sz="4" w:space="0" w:color="A7A9AB"/>
              <w:left w:val="single" w:sz="4" w:space="0" w:color="A7A9AB"/>
              <w:bottom w:val="single" w:sz="4" w:space="0" w:color="A7A9AB"/>
              <w:right w:val="single" w:sz="4" w:space="0" w:color="A7A9AB"/>
            </w:tcBorders>
            <w:shd w:val="clear" w:color="auto" w:fill="585858"/>
          </w:tcPr>
          <w:p w14:paraId="620323DC" w14:textId="77777777" w:rsidR="000825E9" w:rsidRDefault="00000000">
            <w:pPr>
              <w:spacing w:after="0" w:line="259" w:lineRule="auto"/>
              <w:ind w:left="50" w:firstLine="0"/>
              <w:jc w:val="center"/>
            </w:pPr>
            <w:r>
              <w:rPr>
                <w:b/>
                <w:color w:val="FFFFFF"/>
              </w:rPr>
              <w:t>Text on LCD Display</w:t>
            </w:r>
          </w:p>
        </w:tc>
        <w:tc>
          <w:tcPr>
            <w:tcW w:w="4673" w:type="dxa"/>
            <w:tcBorders>
              <w:top w:val="single" w:sz="4" w:space="0" w:color="A7A9AB"/>
              <w:left w:val="single" w:sz="4" w:space="0" w:color="A7A9AB"/>
              <w:bottom w:val="single" w:sz="4" w:space="0" w:color="A7A9AB"/>
              <w:right w:val="single" w:sz="4" w:space="0" w:color="A7A9AB"/>
            </w:tcBorders>
            <w:shd w:val="clear" w:color="auto" w:fill="585858"/>
          </w:tcPr>
          <w:p w14:paraId="2D83AA41" w14:textId="77777777" w:rsidR="000825E9" w:rsidRDefault="00000000">
            <w:pPr>
              <w:spacing w:after="0" w:line="259" w:lineRule="auto"/>
              <w:ind w:left="53" w:firstLine="0"/>
              <w:jc w:val="center"/>
            </w:pPr>
            <w:r>
              <w:rPr>
                <w:b/>
                <w:color w:val="FFFFFF"/>
              </w:rPr>
              <w:t>Description</w:t>
            </w:r>
          </w:p>
        </w:tc>
      </w:tr>
      <w:tr w:rsidR="000825E9" w14:paraId="7AA998B5" w14:textId="77777777">
        <w:trPr>
          <w:trHeight w:val="711"/>
        </w:trPr>
        <w:tc>
          <w:tcPr>
            <w:tcW w:w="4673" w:type="dxa"/>
            <w:tcBorders>
              <w:top w:val="single" w:sz="4" w:space="0" w:color="A7A9AB"/>
              <w:left w:val="single" w:sz="4" w:space="0" w:color="A7A9AB"/>
              <w:bottom w:val="single" w:sz="4" w:space="0" w:color="A7A9AB"/>
              <w:right w:val="single" w:sz="4" w:space="0" w:color="A7A9AB"/>
            </w:tcBorders>
            <w:shd w:val="clear" w:color="auto" w:fill="F2F2F2"/>
            <w:vAlign w:val="center"/>
          </w:tcPr>
          <w:p w14:paraId="1382CA1C" w14:textId="77777777" w:rsidR="000825E9" w:rsidRDefault="00000000">
            <w:pPr>
              <w:spacing w:after="12" w:line="259" w:lineRule="auto"/>
              <w:ind w:left="0" w:firstLine="0"/>
            </w:pPr>
            <w:r>
              <w:t>SW0 : Unicast</w:t>
            </w:r>
          </w:p>
          <w:p w14:paraId="1B904A0C" w14:textId="77777777" w:rsidR="000825E9" w:rsidRDefault="00000000">
            <w:pPr>
              <w:spacing w:after="0" w:line="259" w:lineRule="auto"/>
              <w:ind w:left="0" w:firstLine="0"/>
            </w:pPr>
            <w:r>
              <w:t>BUTTON: Next Node</w:t>
            </w:r>
          </w:p>
        </w:tc>
        <w:tc>
          <w:tcPr>
            <w:tcW w:w="4673" w:type="dxa"/>
            <w:tcBorders>
              <w:top w:val="single" w:sz="4" w:space="0" w:color="A7A9AB"/>
              <w:left w:val="single" w:sz="4" w:space="0" w:color="A7A9AB"/>
              <w:bottom w:val="single" w:sz="4" w:space="0" w:color="A7A9AB"/>
              <w:right w:val="single" w:sz="4" w:space="0" w:color="A7A9AB"/>
            </w:tcBorders>
            <w:shd w:val="clear" w:color="auto" w:fill="F2F2F2"/>
          </w:tcPr>
          <w:p w14:paraId="097578D7" w14:textId="77777777" w:rsidR="000825E9" w:rsidRDefault="00000000">
            <w:pPr>
              <w:spacing w:after="0" w:line="259" w:lineRule="auto"/>
              <w:ind w:left="1" w:firstLine="0"/>
            </w:pPr>
            <w:r>
              <w:t>Pressing BUTTON1 center button on one node</w:t>
            </w:r>
          </w:p>
        </w:tc>
      </w:tr>
    </w:tbl>
    <w:p w14:paraId="57545854" w14:textId="77777777" w:rsidR="000825E9" w:rsidRDefault="00000000">
      <w:pPr>
        <w:numPr>
          <w:ilvl w:val="1"/>
          <w:numId w:val="21"/>
        </w:numPr>
        <w:ind w:left="2325" w:right="14" w:hanging="397"/>
      </w:pPr>
      <w:r>
        <w:t>Pressing BUTTON1 selects the next device for unicast if available.</w:t>
      </w:r>
    </w:p>
    <w:p w14:paraId="59CD8307" w14:textId="77777777" w:rsidR="000825E9" w:rsidRDefault="00000000">
      <w:pPr>
        <w:numPr>
          <w:ilvl w:val="1"/>
          <w:numId w:val="21"/>
        </w:numPr>
        <w:ind w:left="2325" w:right="14" w:hanging="397"/>
      </w:pPr>
      <w:r>
        <w:t>Pressing SW0 button sends unicast to the selected device.</w:t>
      </w:r>
    </w:p>
    <w:p w14:paraId="3C288EB1" w14:textId="77777777" w:rsidR="000825E9" w:rsidRDefault="00000000">
      <w:pPr>
        <w:numPr>
          <w:ilvl w:val="0"/>
          <w:numId w:val="21"/>
        </w:numPr>
        <w:spacing w:after="42"/>
        <w:ind w:right="14" w:hanging="255"/>
      </w:pPr>
      <w:r>
        <w:t xml:space="preserve">This shows how an encrypted unicast packet is transmitted and decrypted by the radio after itis received. For more details of how MiWi P2P handles encryption, refer to section “Security Features” in the </w:t>
      </w:r>
      <w:r>
        <w:rPr>
          <w:i/>
        </w:rPr>
        <w:t>AN1204 Microchip MiWi P2P Wireless Protocol</w:t>
      </w:r>
      <w:r>
        <w:t xml:space="preserve"> Application Note.</w:t>
      </w:r>
    </w:p>
    <w:p w14:paraId="7AF6EC65" w14:textId="77777777" w:rsidR="000825E9" w:rsidRDefault="00000000">
      <w:pPr>
        <w:numPr>
          <w:ilvl w:val="0"/>
          <w:numId w:val="21"/>
        </w:numPr>
        <w:spacing w:after="42"/>
        <w:ind w:right="14" w:hanging="255"/>
      </w:pPr>
      <w:r>
        <w:t>If the demo runs on SAM R21 ZLLEK (or) SAM R21 XPRO with ATOLED1-XPRO (or)SAMR30 XPRO with ATOLED1-XPRO, the total number of transmitted and received messages are shown on the LCD.</w:t>
      </w:r>
    </w:p>
    <w:p w14:paraId="6DD7E58F" w14:textId="77777777" w:rsidR="000825E9" w:rsidRDefault="00000000">
      <w:pPr>
        <w:numPr>
          <w:ilvl w:val="0"/>
          <w:numId w:val="21"/>
        </w:numPr>
        <w:ind w:right="14" w:hanging="255"/>
      </w:pPr>
      <w:r>
        <w:t xml:space="preserve">If hyper terminal is used, on the receiving end (the device that has LED2 toggled), the user cansee the printout of the secured unicast packet source address, signal strength, and the packet payload. The packet payload must be decrypted by the receiving device. The packet </w:t>
      </w:r>
      <w:r>
        <w:lastRenderedPageBreak/>
        <w:t>payload is the one line of bit map of “DE”. Sending unicasts continuously at an interval of two seconds between each unicast/button press on one end displays the complete bit map of "DE".</w:t>
      </w:r>
    </w:p>
    <w:p w14:paraId="0E8E9D5B" w14:textId="77777777" w:rsidR="000825E9" w:rsidRDefault="00000000">
      <w:pPr>
        <w:pStyle w:val="Heading2"/>
        <w:spacing w:after="0"/>
        <w:ind w:left="1796"/>
      </w:pPr>
      <w:r>
        <w:rPr>
          <w:sz w:val="20"/>
        </w:rPr>
        <w:t>Figure 5-5. Bit Map of DE</w:t>
      </w:r>
    </w:p>
    <w:p w14:paraId="10377006" w14:textId="77777777" w:rsidR="000825E9" w:rsidRDefault="00000000">
      <w:pPr>
        <w:spacing w:after="154" w:line="259" w:lineRule="auto"/>
        <w:ind w:left="1786" w:right="-6" w:firstLine="0"/>
      </w:pPr>
      <w:r>
        <w:rPr>
          <w:noProof/>
        </w:rPr>
        <w:drawing>
          <wp:inline distT="0" distB="0" distL="0" distR="0" wp14:anchorId="07F3E23F" wp14:editId="323B5032">
            <wp:extent cx="5342401" cy="1178696"/>
            <wp:effectExtent l="0" t="0" r="0" b="0"/>
            <wp:docPr id="1612" name="Picture 1612"/>
            <wp:cNvGraphicFramePr/>
            <a:graphic xmlns:a="http://schemas.openxmlformats.org/drawingml/2006/main">
              <a:graphicData uri="http://schemas.openxmlformats.org/drawingml/2006/picture">
                <pic:pic xmlns:pic="http://schemas.openxmlformats.org/drawingml/2006/picture">
                  <pic:nvPicPr>
                    <pic:cNvPr id="1612" name="Picture 1612"/>
                    <pic:cNvPicPr/>
                  </pic:nvPicPr>
                  <pic:blipFill>
                    <a:blip r:embed="rId98"/>
                    <a:stretch>
                      <a:fillRect/>
                    </a:stretch>
                  </pic:blipFill>
                  <pic:spPr>
                    <a:xfrm>
                      <a:off x="0" y="0"/>
                      <a:ext cx="5342401" cy="1178696"/>
                    </a:xfrm>
                    <a:prstGeom prst="rect">
                      <a:avLst/>
                    </a:prstGeom>
                  </pic:spPr>
                </pic:pic>
              </a:graphicData>
            </a:graphic>
          </wp:inline>
        </w:drawing>
      </w:r>
    </w:p>
    <w:p w14:paraId="39D13FFE" w14:textId="77777777" w:rsidR="000825E9" w:rsidRDefault="00000000">
      <w:pPr>
        <w:spacing w:after="4"/>
        <w:ind w:left="1374" w:right="14" w:hanging="397"/>
      </w:pPr>
      <w:r>
        <w:t>6.</w:t>
      </w:r>
      <w:r>
        <w:tab/>
        <w:t>By default, Network Freezer is enabled in the application. The Network Freezer feature is used to store critical network information into the non-volatile memory. When the device reboots or power is rebooted, it restores the persistent data from the non-volatile memory and continues to operate in the same network with the existing network information.</w:t>
      </w:r>
    </w:p>
    <w:p w14:paraId="2B90B463" w14:textId="77777777" w:rsidR="000825E9" w:rsidRDefault="00000000">
      <w:pPr>
        <w:spacing w:after="122"/>
        <w:ind w:left="1399" w:right="14"/>
      </w:pPr>
      <w:r>
        <w:t>If the power is rebooted on a node, the following description may be used to restore the persistent data if available in the node using the Network Freezer.</w:t>
      </w:r>
    </w:p>
    <w:p w14:paraId="69650DE2" w14:textId="77777777" w:rsidR="000825E9" w:rsidRDefault="00000000">
      <w:pPr>
        <w:numPr>
          <w:ilvl w:val="0"/>
          <w:numId w:val="22"/>
        </w:numPr>
        <w:spacing w:after="0"/>
        <w:ind w:right="14" w:hanging="255"/>
      </w:pPr>
      <w:r>
        <w:t>After Step 1, the following message is shown on the LCD. The user must press the SW buttonwithin 5 seconds to boot the application from stored network parameters, or the user can press and hold the SW button immediately after power reboot till the LCD shows the following message.</w:t>
      </w:r>
    </w:p>
    <w:tbl>
      <w:tblPr>
        <w:tblStyle w:val="TableGrid"/>
        <w:tblW w:w="9346" w:type="dxa"/>
        <w:tblInd w:w="852" w:type="dxa"/>
        <w:tblCellMar>
          <w:top w:w="106" w:type="dxa"/>
          <w:left w:w="115" w:type="dxa"/>
          <w:right w:w="115" w:type="dxa"/>
        </w:tblCellMar>
        <w:tblLook w:val="04A0" w:firstRow="1" w:lastRow="0" w:firstColumn="1" w:lastColumn="0" w:noHBand="0" w:noVBand="1"/>
      </w:tblPr>
      <w:tblGrid>
        <w:gridCol w:w="9346"/>
      </w:tblGrid>
      <w:tr w:rsidR="000825E9" w14:paraId="7AC78240" w14:textId="77777777">
        <w:trPr>
          <w:trHeight w:val="388"/>
        </w:trPr>
        <w:tc>
          <w:tcPr>
            <w:tcW w:w="9346" w:type="dxa"/>
            <w:tcBorders>
              <w:top w:val="single" w:sz="4" w:space="0" w:color="A7A9AB"/>
              <w:left w:val="single" w:sz="4" w:space="0" w:color="A7A9AB"/>
              <w:bottom w:val="single" w:sz="4" w:space="0" w:color="A7A9AB"/>
              <w:right w:val="single" w:sz="4" w:space="0" w:color="A7A9AB"/>
            </w:tcBorders>
            <w:shd w:val="clear" w:color="auto" w:fill="585858"/>
          </w:tcPr>
          <w:p w14:paraId="64D281B9" w14:textId="77777777" w:rsidR="000825E9" w:rsidRDefault="00000000">
            <w:pPr>
              <w:spacing w:after="0" w:line="259" w:lineRule="auto"/>
              <w:ind w:left="0" w:firstLine="0"/>
              <w:jc w:val="center"/>
            </w:pPr>
            <w:r>
              <w:rPr>
                <w:b/>
                <w:color w:val="FFFFFF"/>
              </w:rPr>
              <w:t>Text on LCD Display</w:t>
            </w:r>
          </w:p>
        </w:tc>
      </w:tr>
      <w:tr w:rsidR="000825E9" w14:paraId="16F2CCFB" w14:textId="77777777">
        <w:trPr>
          <w:trHeight w:val="711"/>
        </w:trPr>
        <w:tc>
          <w:tcPr>
            <w:tcW w:w="9346" w:type="dxa"/>
            <w:tcBorders>
              <w:top w:val="single" w:sz="4" w:space="0" w:color="A7A9AB"/>
              <w:left w:val="single" w:sz="4" w:space="0" w:color="A7A9AB"/>
              <w:bottom w:val="single" w:sz="4" w:space="0" w:color="A7A9AB"/>
              <w:right w:val="single" w:sz="4" w:space="0" w:color="A7A9AB"/>
            </w:tcBorders>
            <w:shd w:val="clear" w:color="auto" w:fill="F2F2F2"/>
            <w:vAlign w:val="center"/>
          </w:tcPr>
          <w:p w14:paraId="52DCCE9B" w14:textId="77777777" w:rsidR="000825E9" w:rsidRDefault="00000000">
            <w:pPr>
              <w:spacing w:after="12" w:line="259" w:lineRule="auto"/>
              <w:ind w:left="0" w:firstLine="0"/>
              <w:jc w:val="center"/>
            </w:pPr>
            <w:r>
              <w:t>SW: Use Nwk Freezer</w:t>
            </w:r>
          </w:p>
          <w:p w14:paraId="7BEEE5CC" w14:textId="77777777" w:rsidR="000825E9" w:rsidRDefault="00000000">
            <w:pPr>
              <w:spacing w:after="0" w:line="259" w:lineRule="auto"/>
              <w:ind w:left="0" w:firstLine="0"/>
              <w:jc w:val="center"/>
            </w:pPr>
            <w:r>
              <w:t>Press in 5 sec</w:t>
            </w:r>
          </w:p>
        </w:tc>
      </w:tr>
    </w:tbl>
    <w:p w14:paraId="7BAE750C" w14:textId="77777777" w:rsidR="000825E9" w:rsidRDefault="00000000">
      <w:pPr>
        <w:numPr>
          <w:ilvl w:val="0"/>
          <w:numId w:val="22"/>
        </w:numPr>
        <w:spacing w:after="0"/>
        <w:ind w:right="14" w:hanging="255"/>
      </w:pPr>
      <w:r>
        <w:t>If the SW button is pressed within the timeout, the application restores the data from NetworkFreezer and the following message is shown on LCD.</w:t>
      </w:r>
    </w:p>
    <w:tbl>
      <w:tblPr>
        <w:tblStyle w:val="TableGrid"/>
        <w:tblW w:w="9346" w:type="dxa"/>
        <w:tblInd w:w="852" w:type="dxa"/>
        <w:tblCellMar>
          <w:top w:w="106" w:type="dxa"/>
          <w:left w:w="115" w:type="dxa"/>
          <w:right w:w="115" w:type="dxa"/>
        </w:tblCellMar>
        <w:tblLook w:val="04A0" w:firstRow="1" w:lastRow="0" w:firstColumn="1" w:lastColumn="0" w:noHBand="0" w:noVBand="1"/>
      </w:tblPr>
      <w:tblGrid>
        <w:gridCol w:w="9346"/>
      </w:tblGrid>
      <w:tr w:rsidR="000825E9" w14:paraId="55E5F678" w14:textId="77777777">
        <w:trPr>
          <w:trHeight w:val="388"/>
        </w:trPr>
        <w:tc>
          <w:tcPr>
            <w:tcW w:w="9346" w:type="dxa"/>
            <w:tcBorders>
              <w:top w:val="single" w:sz="4" w:space="0" w:color="A7A9AB"/>
              <w:left w:val="single" w:sz="4" w:space="0" w:color="A7A9AB"/>
              <w:bottom w:val="single" w:sz="4" w:space="0" w:color="A7A9AB"/>
              <w:right w:val="single" w:sz="4" w:space="0" w:color="A7A9AB"/>
            </w:tcBorders>
            <w:shd w:val="clear" w:color="auto" w:fill="585858"/>
          </w:tcPr>
          <w:p w14:paraId="6ECD5294" w14:textId="77777777" w:rsidR="000825E9" w:rsidRDefault="00000000">
            <w:pPr>
              <w:spacing w:after="0" w:line="259" w:lineRule="auto"/>
              <w:ind w:left="0" w:firstLine="0"/>
              <w:jc w:val="center"/>
            </w:pPr>
            <w:r>
              <w:rPr>
                <w:b/>
                <w:color w:val="FFFFFF"/>
              </w:rPr>
              <w:t>Text on LCD Display</w:t>
            </w:r>
          </w:p>
        </w:tc>
      </w:tr>
      <w:tr w:rsidR="000825E9" w14:paraId="4C00F0A6" w14:textId="77777777">
        <w:trPr>
          <w:trHeight w:val="391"/>
        </w:trPr>
        <w:tc>
          <w:tcPr>
            <w:tcW w:w="9346" w:type="dxa"/>
            <w:tcBorders>
              <w:top w:val="single" w:sz="4" w:space="0" w:color="A7A9AB"/>
              <w:left w:val="single" w:sz="4" w:space="0" w:color="A7A9AB"/>
              <w:bottom w:val="single" w:sz="4" w:space="0" w:color="A7A9AB"/>
              <w:right w:val="single" w:sz="4" w:space="0" w:color="A7A9AB"/>
            </w:tcBorders>
            <w:shd w:val="clear" w:color="auto" w:fill="F2F2F2"/>
          </w:tcPr>
          <w:p w14:paraId="722D396D" w14:textId="77777777" w:rsidR="000825E9" w:rsidRDefault="00000000">
            <w:pPr>
              <w:spacing w:after="0" w:line="259" w:lineRule="auto"/>
              <w:ind w:left="0" w:firstLine="0"/>
              <w:jc w:val="center"/>
            </w:pPr>
            <w:r>
              <w:t>Restoring Network !!</w:t>
            </w:r>
          </w:p>
        </w:tc>
      </w:tr>
    </w:tbl>
    <w:p w14:paraId="5B1CF96E" w14:textId="77777777" w:rsidR="000825E9" w:rsidRDefault="000825E9">
      <w:pPr>
        <w:sectPr w:rsidR="000825E9">
          <w:headerReference w:type="even" r:id="rId99"/>
          <w:headerReference w:type="default" r:id="rId100"/>
          <w:footerReference w:type="even" r:id="rId101"/>
          <w:footerReference w:type="default" r:id="rId102"/>
          <w:headerReference w:type="first" r:id="rId103"/>
          <w:footerReference w:type="first" r:id="rId104"/>
          <w:pgSz w:w="12240" w:h="15840"/>
          <w:pgMar w:top="1476" w:right="1310" w:bottom="2226" w:left="737" w:header="454" w:footer="418" w:gutter="0"/>
          <w:cols w:space="720"/>
        </w:sectPr>
      </w:pPr>
    </w:p>
    <w:p w14:paraId="0199C4BC" w14:textId="77777777" w:rsidR="000825E9" w:rsidRDefault="00000000">
      <w:pPr>
        <w:pStyle w:val="Heading1"/>
        <w:tabs>
          <w:tab w:val="center" w:pos="3449"/>
        </w:tabs>
        <w:ind w:left="-15" w:firstLine="0"/>
      </w:pPr>
      <w:r>
        <w:lastRenderedPageBreak/>
        <w:t xml:space="preserve">6. </w:t>
      </w:r>
      <w:r>
        <w:tab/>
        <w:t>Chat_Demo P2P Reference Application</w:t>
      </w:r>
    </w:p>
    <w:p w14:paraId="031D16A0" w14:textId="77777777" w:rsidR="000825E9" w:rsidRDefault="00000000">
      <w:pPr>
        <w:spacing w:after="139"/>
        <w:ind w:left="860" w:right="14"/>
      </w:pPr>
      <w:r>
        <w:t>The chat demoP2P application code focuses on the simplicity of the MiWi DE protocol stack application programming interfaces. It provides wireless communication between two devices with less than 30 lines of C code to run the stack in the application layer for both devices. In this application, the following features of MiWi DE protocol stack are demonstrated:</w:t>
      </w:r>
    </w:p>
    <w:p w14:paraId="0DF99FB1" w14:textId="77777777" w:rsidR="000825E9" w:rsidRDefault="00000000">
      <w:pPr>
        <w:numPr>
          <w:ilvl w:val="0"/>
          <w:numId w:val="23"/>
        </w:numPr>
        <w:ind w:right="14" w:hanging="255"/>
      </w:pPr>
      <w:r>
        <w:t>Establish a connection automatically between two devices.</w:t>
      </w:r>
    </w:p>
    <w:p w14:paraId="3C7004AE" w14:textId="77777777" w:rsidR="000825E9" w:rsidRDefault="00000000">
      <w:pPr>
        <w:numPr>
          <w:ilvl w:val="0"/>
          <w:numId w:val="23"/>
        </w:numPr>
        <w:ind w:right="14" w:hanging="255"/>
      </w:pPr>
      <w:r>
        <w:t>Unicast a packet.</w:t>
      </w:r>
    </w:p>
    <w:p w14:paraId="30705B52" w14:textId="77777777" w:rsidR="000825E9" w:rsidRDefault="00000000">
      <w:pPr>
        <w:numPr>
          <w:ilvl w:val="0"/>
          <w:numId w:val="23"/>
        </w:numPr>
        <w:spacing w:after="130"/>
        <w:ind w:right="14" w:hanging="255"/>
      </w:pPr>
      <w:r>
        <w:t>Apply security to the transmitted packet.</w:t>
      </w:r>
    </w:p>
    <w:p w14:paraId="616C1B53" w14:textId="77777777" w:rsidR="000825E9" w:rsidRDefault="00000000">
      <w:pPr>
        <w:spacing w:after="141"/>
        <w:ind w:left="860" w:right="14"/>
      </w:pPr>
      <w:r>
        <w:t>To run the chat demo application, do the following.</w:t>
      </w:r>
    </w:p>
    <w:p w14:paraId="0B612462" w14:textId="77777777" w:rsidR="000825E9" w:rsidRDefault="00000000">
      <w:pPr>
        <w:numPr>
          <w:ilvl w:val="0"/>
          <w:numId w:val="24"/>
        </w:numPr>
        <w:ind w:right="14" w:hanging="397"/>
      </w:pPr>
      <w:r>
        <w:t>Program node 1 and node 2 with proper firmware.</w:t>
      </w:r>
    </w:p>
    <w:p w14:paraId="28BD864A" w14:textId="77777777" w:rsidR="000825E9" w:rsidRDefault="00000000">
      <w:pPr>
        <w:numPr>
          <w:ilvl w:val="0"/>
          <w:numId w:val="24"/>
        </w:numPr>
        <w:ind w:right="14" w:hanging="397"/>
      </w:pPr>
      <w:r>
        <w:t>Power on node 1 and node 2 respectively. A hyper terminal must be opened to monitor firmware output.</w:t>
      </w:r>
    </w:p>
    <w:p w14:paraId="09D591B0" w14:textId="77777777" w:rsidR="000825E9" w:rsidRDefault="00000000">
      <w:pPr>
        <w:numPr>
          <w:ilvl w:val="0"/>
          <w:numId w:val="24"/>
        </w:numPr>
        <w:ind w:right="14" w:hanging="397"/>
      </w:pPr>
      <w:r>
        <w:t>Wait for few seconds, until the first LED on both nodes are powered-up.</w:t>
      </w:r>
    </w:p>
    <w:p w14:paraId="6142C761" w14:textId="77777777" w:rsidR="000825E9" w:rsidRDefault="00000000">
      <w:pPr>
        <w:numPr>
          <w:ilvl w:val="0"/>
          <w:numId w:val="24"/>
        </w:numPr>
        <w:spacing w:after="40"/>
        <w:ind w:right="14" w:hanging="397"/>
      </w:pPr>
      <w:r>
        <w:t>The user can see the peer device information printed from both the nodes.</w:t>
      </w:r>
    </w:p>
    <w:p w14:paraId="59E7C827" w14:textId="77777777" w:rsidR="000825E9" w:rsidRDefault="00000000">
      <w:pPr>
        <w:pStyle w:val="Heading2"/>
        <w:spacing w:after="0"/>
        <w:ind w:left="1399"/>
      </w:pPr>
      <w:r>
        <w:rPr>
          <w:sz w:val="20"/>
        </w:rPr>
        <w:t>Figure 6-1. Node 1</w:t>
      </w:r>
    </w:p>
    <w:p w14:paraId="2BF659EF" w14:textId="77777777" w:rsidR="000825E9" w:rsidRDefault="00000000">
      <w:pPr>
        <w:spacing w:after="0" w:line="259" w:lineRule="auto"/>
        <w:ind w:left="2392" w:firstLine="0"/>
      </w:pPr>
      <w:r>
        <w:rPr>
          <w:noProof/>
        </w:rPr>
        <w:drawing>
          <wp:inline distT="0" distB="0" distL="0" distR="0" wp14:anchorId="288068AE" wp14:editId="613C9EDF">
            <wp:extent cx="4319998" cy="4087612"/>
            <wp:effectExtent l="0" t="0" r="0" b="0"/>
            <wp:docPr id="1698" name="Picture 1698"/>
            <wp:cNvGraphicFramePr/>
            <a:graphic xmlns:a="http://schemas.openxmlformats.org/drawingml/2006/main">
              <a:graphicData uri="http://schemas.openxmlformats.org/drawingml/2006/picture">
                <pic:pic xmlns:pic="http://schemas.openxmlformats.org/drawingml/2006/picture">
                  <pic:nvPicPr>
                    <pic:cNvPr id="1698" name="Picture 1698"/>
                    <pic:cNvPicPr/>
                  </pic:nvPicPr>
                  <pic:blipFill>
                    <a:blip r:embed="rId105"/>
                    <a:stretch>
                      <a:fillRect/>
                    </a:stretch>
                  </pic:blipFill>
                  <pic:spPr>
                    <a:xfrm>
                      <a:off x="0" y="0"/>
                      <a:ext cx="4319998" cy="4087612"/>
                    </a:xfrm>
                    <a:prstGeom prst="rect">
                      <a:avLst/>
                    </a:prstGeom>
                  </pic:spPr>
                </pic:pic>
              </a:graphicData>
            </a:graphic>
          </wp:inline>
        </w:drawing>
      </w:r>
    </w:p>
    <w:p w14:paraId="24E4F088" w14:textId="77777777" w:rsidR="000825E9" w:rsidRDefault="00000000">
      <w:pPr>
        <w:pStyle w:val="Heading2"/>
        <w:spacing w:after="0"/>
        <w:ind w:left="1399"/>
      </w:pPr>
      <w:r>
        <w:rPr>
          <w:sz w:val="20"/>
        </w:rPr>
        <w:lastRenderedPageBreak/>
        <w:t>Figure 6-2. Node 2</w:t>
      </w:r>
    </w:p>
    <w:p w14:paraId="7DEC488D" w14:textId="77777777" w:rsidR="000825E9" w:rsidRDefault="00000000">
      <w:pPr>
        <w:spacing w:after="154" w:line="259" w:lineRule="auto"/>
        <w:ind w:left="2392" w:firstLine="0"/>
      </w:pPr>
      <w:r>
        <w:rPr>
          <w:noProof/>
        </w:rPr>
        <w:drawing>
          <wp:inline distT="0" distB="0" distL="0" distR="0" wp14:anchorId="6DA7ABAC" wp14:editId="5471DD72">
            <wp:extent cx="4319999" cy="4113723"/>
            <wp:effectExtent l="0" t="0" r="0" b="0"/>
            <wp:docPr id="1728" name="Picture 1728"/>
            <wp:cNvGraphicFramePr/>
            <a:graphic xmlns:a="http://schemas.openxmlformats.org/drawingml/2006/main">
              <a:graphicData uri="http://schemas.openxmlformats.org/drawingml/2006/picture">
                <pic:pic xmlns:pic="http://schemas.openxmlformats.org/drawingml/2006/picture">
                  <pic:nvPicPr>
                    <pic:cNvPr id="1728" name="Picture 1728"/>
                    <pic:cNvPicPr/>
                  </pic:nvPicPr>
                  <pic:blipFill>
                    <a:blip r:embed="rId106"/>
                    <a:stretch>
                      <a:fillRect/>
                    </a:stretch>
                  </pic:blipFill>
                  <pic:spPr>
                    <a:xfrm>
                      <a:off x="0" y="0"/>
                      <a:ext cx="4319999" cy="4113723"/>
                    </a:xfrm>
                    <a:prstGeom prst="rect">
                      <a:avLst/>
                    </a:prstGeom>
                  </pic:spPr>
                </pic:pic>
              </a:graphicData>
            </a:graphic>
          </wp:inline>
        </w:drawing>
      </w:r>
    </w:p>
    <w:p w14:paraId="6CA83D6F" w14:textId="77777777" w:rsidR="000825E9" w:rsidRDefault="00000000">
      <w:pPr>
        <w:ind w:left="1374" w:right="14" w:hanging="397"/>
      </w:pPr>
      <w:r>
        <w:t>5.</w:t>
      </w:r>
      <w:r>
        <w:tab/>
        <w:t>When the devices are connected, start typing and press Enter. For example, type ‘Hello World!’ on node 1 and press Enter. The user can see the entered text on node 2 as follows.</w:t>
      </w:r>
    </w:p>
    <w:p w14:paraId="0D49C10A" w14:textId="77777777" w:rsidR="000825E9" w:rsidRDefault="00000000">
      <w:pPr>
        <w:pStyle w:val="Heading2"/>
        <w:spacing w:after="0"/>
        <w:ind w:left="1399"/>
      </w:pPr>
      <w:r>
        <w:rPr>
          <w:sz w:val="20"/>
        </w:rPr>
        <w:lastRenderedPageBreak/>
        <w:t>Figure 6-3. Node 1</w:t>
      </w:r>
    </w:p>
    <w:p w14:paraId="617F5DE5" w14:textId="77777777" w:rsidR="000825E9" w:rsidRDefault="00000000">
      <w:pPr>
        <w:spacing w:after="0" w:line="259" w:lineRule="auto"/>
        <w:ind w:left="2392" w:firstLine="0"/>
      </w:pPr>
      <w:r>
        <w:rPr>
          <w:noProof/>
        </w:rPr>
        <w:drawing>
          <wp:inline distT="0" distB="0" distL="0" distR="0" wp14:anchorId="2F4930E9" wp14:editId="25E633F6">
            <wp:extent cx="4319998" cy="4113722"/>
            <wp:effectExtent l="0" t="0" r="0" b="0"/>
            <wp:docPr id="1752" name="Picture 1752"/>
            <wp:cNvGraphicFramePr/>
            <a:graphic xmlns:a="http://schemas.openxmlformats.org/drawingml/2006/main">
              <a:graphicData uri="http://schemas.openxmlformats.org/drawingml/2006/picture">
                <pic:pic xmlns:pic="http://schemas.openxmlformats.org/drawingml/2006/picture">
                  <pic:nvPicPr>
                    <pic:cNvPr id="1752" name="Picture 1752"/>
                    <pic:cNvPicPr/>
                  </pic:nvPicPr>
                  <pic:blipFill>
                    <a:blip r:embed="rId107"/>
                    <a:stretch>
                      <a:fillRect/>
                    </a:stretch>
                  </pic:blipFill>
                  <pic:spPr>
                    <a:xfrm>
                      <a:off x="0" y="0"/>
                      <a:ext cx="4319998" cy="4113722"/>
                    </a:xfrm>
                    <a:prstGeom prst="rect">
                      <a:avLst/>
                    </a:prstGeom>
                  </pic:spPr>
                </pic:pic>
              </a:graphicData>
            </a:graphic>
          </wp:inline>
        </w:drawing>
      </w:r>
    </w:p>
    <w:p w14:paraId="6E41FC0C" w14:textId="77777777" w:rsidR="000825E9" w:rsidRDefault="00000000">
      <w:pPr>
        <w:pStyle w:val="Heading2"/>
        <w:spacing w:after="0"/>
        <w:ind w:left="1399"/>
      </w:pPr>
      <w:r>
        <w:rPr>
          <w:sz w:val="20"/>
        </w:rPr>
        <w:lastRenderedPageBreak/>
        <w:t>Figure 6-4. Node 2</w:t>
      </w:r>
    </w:p>
    <w:p w14:paraId="746F3ABD" w14:textId="77777777" w:rsidR="000825E9" w:rsidRDefault="00000000">
      <w:pPr>
        <w:spacing w:after="0" w:line="259" w:lineRule="auto"/>
        <w:ind w:left="2392" w:firstLine="0"/>
      </w:pPr>
      <w:r>
        <w:rPr>
          <w:noProof/>
        </w:rPr>
        <w:drawing>
          <wp:inline distT="0" distB="0" distL="0" distR="0" wp14:anchorId="0B642BA1" wp14:editId="1CEA6900">
            <wp:extent cx="4320002" cy="4159119"/>
            <wp:effectExtent l="0" t="0" r="0" b="0"/>
            <wp:docPr id="1772" name="Picture 1772"/>
            <wp:cNvGraphicFramePr/>
            <a:graphic xmlns:a="http://schemas.openxmlformats.org/drawingml/2006/main">
              <a:graphicData uri="http://schemas.openxmlformats.org/drawingml/2006/picture">
                <pic:pic xmlns:pic="http://schemas.openxmlformats.org/drawingml/2006/picture">
                  <pic:nvPicPr>
                    <pic:cNvPr id="1772" name="Picture 1772"/>
                    <pic:cNvPicPr/>
                  </pic:nvPicPr>
                  <pic:blipFill>
                    <a:blip r:embed="rId108"/>
                    <a:stretch>
                      <a:fillRect/>
                    </a:stretch>
                  </pic:blipFill>
                  <pic:spPr>
                    <a:xfrm>
                      <a:off x="0" y="0"/>
                      <a:ext cx="4320002" cy="4159119"/>
                    </a:xfrm>
                    <a:prstGeom prst="rect">
                      <a:avLst/>
                    </a:prstGeom>
                  </pic:spPr>
                </pic:pic>
              </a:graphicData>
            </a:graphic>
          </wp:inline>
        </w:drawing>
      </w:r>
    </w:p>
    <w:p w14:paraId="6A2D5187" w14:textId="77777777" w:rsidR="000825E9" w:rsidRDefault="000825E9">
      <w:pPr>
        <w:sectPr w:rsidR="000825E9">
          <w:headerReference w:type="even" r:id="rId109"/>
          <w:headerReference w:type="default" r:id="rId110"/>
          <w:footerReference w:type="even" r:id="rId111"/>
          <w:footerReference w:type="default" r:id="rId112"/>
          <w:headerReference w:type="first" r:id="rId113"/>
          <w:footerReference w:type="first" r:id="rId114"/>
          <w:pgSz w:w="12240" w:h="15840"/>
          <w:pgMar w:top="1478" w:right="1416" w:bottom="2991" w:left="737" w:header="454" w:footer="418" w:gutter="0"/>
          <w:cols w:space="720"/>
        </w:sectPr>
      </w:pPr>
    </w:p>
    <w:p w14:paraId="679DA565" w14:textId="77777777" w:rsidR="000825E9" w:rsidRDefault="00000000">
      <w:pPr>
        <w:pStyle w:val="Heading1"/>
        <w:tabs>
          <w:tab w:val="center" w:pos="3830"/>
        </w:tabs>
        <w:ind w:left="-15" w:firstLine="0"/>
      </w:pPr>
      <w:r>
        <w:lastRenderedPageBreak/>
        <w:t xml:space="preserve">7. </w:t>
      </w:r>
      <w:r>
        <w:tab/>
        <w:t>Simple_Example_Star Reference Application</w:t>
      </w:r>
    </w:p>
    <w:p w14:paraId="25DF0F7A" w14:textId="77777777" w:rsidR="000825E9" w:rsidRDefault="00000000">
      <w:pPr>
        <w:spacing w:after="139"/>
        <w:ind w:left="860" w:right="14"/>
      </w:pPr>
      <w:r>
        <w:t>The simple example application code focuses on the simplicity of the MiWi DE protocol stack application programming interfaces. It provides wireless communication between two devices with less than 30 lines of C code to run the stack in the application layer for both devices. In this application, the following features of MiWi DE protocol stack are demonstrated:</w:t>
      </w:r>
    </w:p>
    <w:p w14:paraId="7961717E" w14:textId="77777777" w:rsidR="000825E9" w:rsidRDefault="00000000">
      <w:pPr>
        <w:numPr>
          <w:ilvl w:val="0"/>
          <w:numId w:val="25"/>
        </w:numPr>
        <w:ind w:right="14" w:hanging="255"/>
      </w:pPr>
      <w:r>
        <w:t>Establish a connection automatically between PAN coordinator and end device.</w:t>
      </w:r>
    </w:p>
    <w:p w14:paraId="2A4BD521" w14:textId="77777777" w:rsidR="000825E9" w:rsidRDefault="00000000">
      <w:pPr>
        <w:numPr>
          <w:ilvl w:val="0"/>
          <w:numId w:val="25"/>
        </w:numPr>
        <w:ind w:right="14" w:hanging="255"/>
      </w:pPr>
      <w:r>
        <w:t>Broadcast a packet.</w:t>
      </w:r>
    </w:p>
    <w:p w14:paraId="3A3C0B43" w14:textId="77777777" w:rsidR="000825E9" w:rsidRDefault="00000000">
      <w:pPr>
        <w:numPr>
          <w:ilvl w:val="0"/>
          <w:numId w:val="25"/>
        </w:numPr>
        <w:ind w:right="14" w:hanging="255"/>
      </w:pPr>
      <w:r>
        <w:t>Unicast a packet from one end device to another end device through PAN coordinator.</w:t>
      </w:r>
    </w:p>
    <w:p w14:paraId="2C88CCA1" w14:textId="77777777" w:rsidR="000825E9" w:rsidRDefault="00000000">
      <w:pPr>
        <w:numPr>
          <w:ilvl w:val="0"/>
          <w:numId w:val="25"/>
        </w:numPr>
        <w:spacing w:after="130"/>
        <w:ind w:right="14" w:hanging="255"/>
      </w:pPr>
      <w:r>
        <w:t>Apply security to the transmitted packet.</w:t>
      </w:r>
    </w:p>
    <w:p w14:paraId="171EF450" w14:textId="77777777" w:rsidR="000825E9" w:rsidRDefault="00000000">
      <w:pPr>
        <w:spacing w:after="112"/>
        <w:ind w:left="860" w:right="14"/>
      </w:pPr>
      <w:r>
        <w:t>By default, the Network Freezer is enabled in the application. The Network Freezer feature is used to store critical network information into the nonvolatile memory. Star network is supported on three different Hardware Development Boards and works as described in the following configurations.</w:t>
      </w:r>
    </w:p>
    <w:p w14:paraId="198F60E7" w14:textId="77777777" w:rsidR="000825E9" w:rsidRDefault="00000000">
      <w:pPr>
        <w:pStyle w:val="Heading2"/>
        <w:spacing w:after="0"/>
        <w:ind w:left="846"/>
      </w:pPr>
      <w:r>
        <w:rPr>
          <w:sz w:val="20"/>
        </w:rPr>
        <w:t>Figure 7-1. Star Network Configuration</w:t>
      </w:r>
    </w:p>
    <w:p w14:paraId="2C854E78" w14:textId="77777777" w:rsidR="000825E9" w:rsidRDefault="00000000">
      <w:pPr>
        <w:spacing w:after="114" w:line="259" w:lineRule="auto"/>
        <w:ind w:left="3563" w:firstLine="0"/>
      </w:pPr>
      <w:r>
        <w:rPr>
          <w:noProof/>
        </w:rPr>
        <w:drawing>
          <wp:inline distT="0" distB="0" distL="0" distR="0" wp14:anchorId="67CAF09A" wp14:editId="6F7D2859">
            <wp:extent cx="2491740" cy="1493520"/>
            <wp:effectExtent l="0" t="0" r="0" b="0"/>
            <wp:docPr id="1805" name="Picture 1805"/>
            <wp:cNvGraphicFramePr/>
            <a:graphic xmlns:a="http://schemas.openxmlformats.org/drawingml/2006/main">
              <a:graphicData uri="http://schemas.openxmlformats.org/drawingml/2006/picture">
                <pic:pic xmlns:pic="http://schemas.openxmlformats.org/drawingml/2006/picture">
                  <pic:nvPicPr>
                    <pic:cNvPr id="1805" name="Picture 1805"/>
                    <pic:cNvPicPr/>
                  </pic:nvPicPr>
                  <pic:blipFill>
                    <a:blip r:embed="rId115"/>
                    <a:stretch>
                      <a:fillRect/>
                    </a:stretch>
                  </pic:blipFill>
                  <pic:spPr>
                    <a:xfrm>
                      <a:off x="0" y="0"/>
                      <a:ext cx="2491740" cy="1493520"/>
                    </a:xfrm>
                    <a:prstGeom prst="rect">
                      <a:avLst/>
                    </a:prstGeom>
                  </pic:spPr>
                </pic:pic>
              </a:graphicData>
            </a:graphic>
          </wp:inline>
        </w:drawing>
      </w:r>
    </w:p>
    <w:p w14:paraId="11200F30" w14:textId="77777777" w:rsidR="000825E9" w:rsidRDefault="00000000">
      <w:pPr>
        <w:spacing w:after="4"/>
        <w:ind w:left="860" w:right="14"/>
      </w:pPr>
      <w:r>
        <w:t>To run full-featured Simple_Example_Star application on the SAMR21 XPRO or SAMR30 XPRO, the user needs to connect the OLED1 Xplained PRO. When the OLED1 Xplained PRO is used along with the</w:t>
      </w:r>
    </w:p>
    <w:p w14:paraId="15F363C1" w14:textId="77777777" w:rsidR="000825E9" w:rsidRDefault="00000000">
      <w:pPr>
        <w:spacing w:line="325" w:lineRule="auto"/>
        <w:ind w:left="860" w:right="14"/>
      </w:pPr>
      <w:r>
        <w:t xml:space="preserve">SAMR21 XPRO or SAMR30 XPRO, then the user needs to enable the macro </w:t>
      </w:r>
      <w:r>
        <w:rPr>
          <w:rFonts w:ascii="Courier New" w:eastAsia="Courier New" w:hAnsi="Courier New" w:cs="Courier New"/>
        </w:rPr>
        <w:t>#define EXT_BOARD_OLED1_XPLAINED_PRO</w:t>
      </w:r>
      <w:r>
        <w:t xml:space="preserve"> in </w:t>
      </w:r>
      <w:r>
        <w:rPr>
          <w:rFonts w:ascii="Courier New" w:eastAsia="Courier New" w:hAnsi="Courier New" w:cs="Courier New"/>
        </w:rPr>
        <w:t>conf_board.h</w:t>
      </w:r>
      <w:r>
        <w:t xml:space="preserve"> file.</w:t>
      </w:r>
    </w:p>
    <w:p w14:paraId="3546A93F" w14:textId="77777777" w:rsidR="000825E9" w:rsidRDefault="00000000">
      <w:pPr>
        <w:pStyle w:val="Heading2"/>
        <w:spacing w:after="0"/>
        <w:ind w:left="846"/>
      </w:pPr>
      <w:r>
        <w:rPr>
          <w:sz w:val="20"/>
        </w:rPr>
        <w:t>Figure 7-2. conf_board.h File</w:t>
      </w:r>
    </w:p>
    <w:p w14:paraId="72D7B053" w14:textId="77777777" w:rsidR="000825E9" w:rsidRDefault="00000000">
      <w:pPr>
        <w:spacing w:after="154" w:line="259" w:lineRule="auto"/>
        <w:ind w:left="850" w:right="-6" w:firstLine="0"/>
      </w:pPr>
      <w:r>
        <w:rPr>
          <w:noProof/>
        </w:rPr>
        <w:drawing>
          <wp:inline distT="0" distB="0" distL="0" distR="0" wp14:anchorId="2F81C775" wp14:editId="20CDA75A">
            <wp:extent cx="5936402" cy="1511860"/>
            <wp:effectExtent l="0" t="0" r="0" b="0"/>
            <wp:docPr id="1816" name="Picture 1816"/>
            <wp:cNvGraphicFramePr/>
            <a:graphic xmlns:a="http://schemas.openxmlformats.org/drawingml/2006/main">
              <a:graphicData uri="http://schemas.openxmlformats.org/drawingml/2006/picture">
                <pic:pic xmlns:pic="http://schemas.openxmlformats.org/drawingml/2006/picture">
                  <pic:nvPicPr>
                    <pic:cNvPr id="1816" name="Picture 1816"/>
                    <pic:cNvPicPr/>
                  </pic:nvPicPr>
                  <pic:blipFill>
                    <a:blip r:embed="rId116"/>
                    <a:stretch>
                      <a:fillRect/>
                    </a:stretch>
                  </pic:blipFill>
                  <pic:spPr>
                    <a:xfrm>
                      <a:off x="0" y="0"/>
                      <a:ext cx="5936402" cy="1511860"/>
                    </a:xfrm>
                    <a:prstGeom prst="rect">
                      <a:avLst/>
                    </a:prstGeom>
                  </pic:spPr>
                </pic:pic>
              </a:graphicData>
            </a:graphic>
          </wp:inline>
        </w:drawing>
      </w:r>
    </w:p>
    <w:p w14:paraId="57944335" w14:textId="77777777" w:rsidR="000825E9" w:rsidRDefault="00000000">
      <w:pPr>
        <w:tabs>
          <w:tab w:val="center" w:pos="1076"/>
          <w:tab w:val="center" w:pos="2356"/>
        </w:tabs>
        <w:spacing w:after="40"/>
        <w:ind w:left="0" w:firstLine="0"/>
      </w:pPr>
      <w:r>
        <w:rPr>
          <w:rFonts w:ascii="Calibri" w:eastAsia="Calibri" w:hAnsi="Calibri" w:cs="Calibri"/>
          <w:sz w:val="22"/>
        </w:rPr>
        <w:tab/>
      </w:r>
      <w:r>
        <w:t>1.</w:t>
      </w:r>
      <w:r>
        <w:tab/>
        <w:t>Perform the following.</w:t>
      </w:r>
    </w:p>
    <w:p w14:paraId="6DE32730" w14:textId="77777777" w:rsidR="000825E9" w:rsidRDefault="00000000">
      <w:pPr>
        <w:pStyle w:val="Heading2"/>
        <w:spacing w:after="0"/>
        <w:ind w:left="846"/>
      </w:pPr>
      <w:r>
        <w:rPr>
          <w:sz w:val="20"/>
        </w:rPr>
        <w:t>Table 7-1. LCD Display</w:t>
      </w:r>
    </w:p>
    <w:tbl>
      <w:tblPr>
        <w:tblStyle w:val="TableGrid"/>
        <w:tblW w:w="9346" w:type="dxa"/>
        <w:tblInd w:w="852" w:type="dxa"/>
        <w:tblCellMar>
          <w:top w:w="47" w:type="dxa"/>
          <w:left w:w="4" w:type="dxa"/>
          <w:right w:w="115" w:type="dxa"/>
        </w:tblCellMar>
        <w:tblLook w:val="04A0" w:firstRow="1" w:lastRow="0" w:firstColumn="1" w:lastColumn="0" w:noHBand="0" w:noVBand="1"/>
      </w:tblPr>
      <w:tblGrid>
        <w:gridCol w:w="4673"/>
        <w:gridCol w:w="4673"/>
      </w:tblGrid>
      <w:tr w:rsidR="000825E9" w14:paraId="0852B39A" w14:textId="77777777">
        <w:trPr>
          <w:trHeight w:val="388"/>
        </w:trPr>
        <w:tc>
          <w:tcPr>
            <w:tcW w:w="4673" w:type="dxa"/>
            <w:tcBorders>
              <w:top w:val="single" w:sz="4" w:space="0" w:color="A7A9AB"/>
              <w:left w:val="single" w:sz="4" w:space="0" w:color="A7A9AB"/>
              <w:bottom w:val="single" w:sz="4" w:space="0" w:color="A7A9AB"/>
              <w:right w:val="single" w:sz="4" w:space="0" w:color="A7A9AB"/>
            </w:tcBorders>
            <w:shd w:val="clear" w:color="auto" w:fill="585858"/>
          </w:tcPr>
          <w:p w14:paraId="3E633B99" w14:textId="77777777" w:rsidR="000825E9" w:rsidRDefault="00000000">
            <w:pPr>
              <w:spacing w:after="0" w:line="259" w:lineRule="auto"/>
              <w:ind w:left="50" w:firstLine="0"/>
              <w:jc w:val="center"/>
            </w:pPr>
            <w:r>
              <w:rPr>
                <w:b/>
                <w:color w:val="FFFFFF"/>
              </w:rPr>
              <w:t>Text on LCD Display</w:t>
            </w:r>
          </w:p>
        </w:tc>
        <w:tc>
          <w:tcPr>
            <w:tcW w:w="4673" w:type="dxa"/>
            <w:tcBorders>
              <w:top w:val="single" w:sz="4" w:space="0" w:color="A7A9AB"/>
              <w:left w:val="single" w:sz="4" w:space="0" w:color="A7A9AB"/>
              <w:bottom w:val="single" w:sz="4" w:space="0" w:color="A7A9AB"/>
              <w:right w:val="single" w:sz="4" w:space="0" w:color="A7A9AB"/>
            </w:tcBorders>
            <w:shd w:val="clear" w:color="auto" w:fill="585858"/>
          </w:tcPr>
          <w:p w14:paraId="7FF22A6E" w14:textId="77777777" w:rsidR="000825E9" w:rsidRDefault="00000000">
            <w:pPr>
              <w:spacing w:after="0" w:line="259" w:lineRule="auto"/>
              <w:ind w:left="53" w:firstLine="0"/>
              <w:jc w:val="center"/>
            </w:pPr>
            <w:r>
              <w:rPr>
                <w:b/>
                <w:color w:val="FFFFFF"/>
              </w:rPr>
              <w:t>Description</w:t>
            </w:r>
          </w:p>
        </w:tc>
      </w:tr>
      <w:tr w:rsidR="000825E9" w14:paraId="647E699C" w14:textId="77777777">
        <w:trPr>
          <w:trHeight w:val="651"/>
        </w:trPr>
        <w:tc>
          <w:tcPr>
            <w:tcW w:w="4673" w:type="dxa"/>
            <w:tcBorders>
              <w:top w:val="single" w:sz="4" w:space="0" w:color="A7A9AB"/>
              <w:left w:val="single" w:sz="4" w:space="0" w:color="A7A9AB"/>
              <w:bottom w:val="single" w:sz="4" w:space="0" w:color="A7A9AB"/>
              <w:right w:val="single" w:sz="4" w:space="0" w:color="A7A9AB"/>
            </w:tcBorders>
            <w:shd w:val="clear" w:color="auto" w:fill="F2F2F2"/>
          </w:tcPr>
          <w:p w14:paraId="67C0D550" w14:textId="77777777" w:rsidR="000825E9" w:rsidRDefault="00000000">
            <w:pPr>
              <w:spacing w:after="0" w:line="259" w:lineRule="auto"/>
              <w:ind w:left="0" w:firstLine="0"/>
            </w:pPr>
            <w:r>
              <w:t>Simple STAR on SAMR21 Node</w:t>
            </w:r>
          </w:p>
        </w:tc>
        <w:tc>
          <w:tcPr>
            <w:tcW w:w="4673" w:type="dxa"/>
            <w:tcBorders>
              <w:top w:val="single" w:sz="4" w:space="0" w:color="A7A9AB"/>
              <w:left w:val="single" w:sz="4" w:space="0" w:color="A7A9AB"/>
              <w:bottom w:val="single" w:sz="4" w:space="0" w:color="A7A9AB"/>
              <w:right w:val="single" w:sz="4" w:space="0" w:color="A7A9AB"/>
            </w:tcBorders>
            <w:shd w:val="clear" w:color="auto" w:fill="F2F2F2"/>
          </w:tcPr>
          <w:p w14:paraId="6BC44B02" w14:textId="77777777" w:rsidR="000825E9" w:rsidRDefault="00000000">
            <w:pPr>
              <w:spacing w:after="0" w:line="259" w:lineRule="auto"/>
              <w:ind w:left="1" w:firstLine="0"/>
            </w:pPr>
            <w:r>
              <w:t>After powering ON the boards, this splash screen message is displayed on the LCD screen.</w:t>
            </w:r>
          </w:p>
        </w:tc>
      </w:tr>
      <w:tr w:rsidR="000825E9" w14:paraId="6D1A8EAF" w14:textId="77777777">
        <w:trPr>
          <w:trHeight w:val="266"/>
        </w:trPr>
        <w:tc>
          <w:tcPr>
            <w:tcW w:w="9346" w:type="dxa"/>
            <w:gridSpan w:val="2"/>
            <w:tcBorders>
              <w:top w:val="single" w:sz="4" w:space="0" w:color="A7A9AB"/>
              <w:left w:val="single" w:sz="4" w:space="0" w:color="A7A9AB"/>
              <w:bottom w:val="single" w:sz="4" w:space="0" w:color="A7A9AB"/>
              <w:right w:val="single" w:sz="4" w:space="0" w:color="A7A9AB"/>
            </w:tcBorders>
            <w:shd w:val="clear" w:color="auto" w:fill="D3D3D3"/>
          </w:tcPr>
          <w:p w14:paraId="60A67670" w14:textId="77777777" w:rsidR="000825E9" w:rsidRDefault="00000000">
            <w:pPr>
              <w:spacing w:after="0" w:line="259" w:lineRule="auto"/>
              <w:ind w:left="0" w:firstLine="0"/>
            </w:pPr>
            <w:r>
              <w:rPr>
                <w:b/>
              </w:rPr>
              <w:t>...........continued</w:t>
            </w:r>
          </w:p>
        </w:tc>
      </w:tr>
      <w:tr w:rsidR="000825E9" w14:paraId="5EBA4C6E" w14:textId="77777777">
        <w:trPr>
          <w:trHeight w:val="388"/>
        </w:trPr>
        <w:tc>
          <w:tcPr>
            <w:tcW w:w="4673" w:type="dxa"/>
            <w:tcBorders>
              <w:top w:val="single" w:sz="4" w:space="0" w:color="A7A9AB"/>
              <w:left w:val="single" w:sz="4" w:space="0" w:color="A7A9AB"/>
              <w:bottom w:val="single" w:sz="4" w:space="0" w:color="A7A9AB"/>
              <w:right w:val="single" w:sz="4" w:space="0" w:color="A7A9AB"/>
            </w:tcBorders>
            <w:shd w:val="clear" w:color="auto" w:fill="585858"/>
          </w:tcPr>
          <w:p w14:paraId="2EE0D446" w14:textId="77777777" w:rsidR="000825E9" w:rsidRDefault="00000000">
            <w:pPr>
              <w:spacing w:after="0" w:line="259" w:lineRule="auto"/>
              <w:ind w:left="110" w:firstLine="0"/>
              <w:jc w:val="center"/>
            </w:pPr>
            <w:r>
              <w:rPr>
                <w:b/>
                <w:color w:val="FFFFFF"/>
              </w:rPr>
              <w:lastRenderedPageBreak/>
              <w:t>Text on LCD Display</w:t>
            </w:r>
          </w:p>
        </w:tc>
        <w:tc>
          <w:tcPr>
            <w:tcW w:w="4673" w:type="dxa"/>
            <w:tcBorders>
              <w:top w:val="single" w:sz="4" w:space="0" w:color="A7A9AB"/>
              <w:left w:val="single" w:sz="4" w:space="0" w:color="A7A9AB"/>
              <w:bottom w:val="single" w:sz="4" w:space="0" w:color="A7A9AB"/>
              <w:right w:val="single" w:sz="4" w:space="0" w:color="A7A9AB"/>
            </w:tcBorders>
            <w:shd w:val="clear" w:color="auto" w:fill="585858"/>
          </w:tcPr>
          <w:p w14:paraId="023C4F49" w14:textId="77777777" w:rsidR="000825E9" w:rsidRDefault="00000000">
            <w:pPr>
              <w:spacing w:after="0" w:line="259" w:lineRule="auto"/>
              <w:ind w:left="113" w:firstLine="0"/>
              <w:jc w:val="center"/>
            </w:pPr>
            <w:r>
              <w:rPr>
                <w:b/>
                <w:color w:val="FFFFFF"/>
              </w:rPr>
              <w:t>Description</w:t>
            </w:r>
          </w:p>
        </w:tc>
      </w:tr>
      <w:tr w:rsidR="000825E9" w14:paraId="1E5F724A" w14:textId="77777777">
        <w:trPr>
          <w:trHeight w:val="651"/>
        </w:trPr>
        <w:tc>
          <w:tcPr>
            <w:tcW w:w="4673" w:type="dxa"/>
            <w:tcBorders>
              <w:top w:val="single" w:sz="4" w:space="0" w:color="A7A9AB"/>
              <w:left w:val="single" w:sz="4" w:space="0" w:color="A7A9AB"/>
              <w:bottom w:val="single" w:sz="4" w:space="0" w:color="A7A9AB"/>
              <w:right w:val="single" w:sz="4" w:space="0" w:color="A7A9AB"/>
            </w:tcBorders>
            <w:shd w:val="clear" w:color="auto" w:fill="D9D9D9"/>
          </w:tcPr>
          <w:p w14:paraId="2C12F88C" w14:textId="77777777" w:rsidR="000825E9" w:rsidRDefault="00000000">
            <w:pPr>
              <w:spacing w:after="0" w:line="259" w:lineRule="auto"/>
              <w:ind w:left="60" w:firstLine="0"/>
            </w:pPr>
            <w:r>
              <w:t>Started Wireless Communication on Channel 25</w:t>
            </w:r>
          </w:p>
        </w:tc>
        <w:tc>
          <w:tcPr>
            <w:tcW w:w="4673" w:type="dxa"/>
            <w:tcBorders>
              <w:top w:val="single" w:sz="4" w:space="0" w:color="A7A9AB"/>
              <w:left w:val="single" w:sz="4" w:space="0" w:color="A7A9AB"/>
              <w:bottom w:val="single" w:sz="4" w:space="0" w:color="A7A9AB"/>
              <w:right w:val="single" w:sz="4" w:space="0" w:color="A7A9AB"/>
            </w:tcBorders>
            <w:shd w:val="clear" w:color="auto" w:fill="D9D9D9"/>
          </w:tcPr>
          <w:p w14:paraId="6ED5E281" w14:textId="77777777" w:rsidR="000825E9" w:rsidRDefault="00000000">
            <w:pPr>
              <w:spacing w:after="0" w:line="259" w:lineRule="auto"/>
              <w:ind w:left="61" w:firstLine="0"/>
            </w:pPr>
            <w:r>
              <w:t>The device did not find any network to join, started new network on channel 25.</w:t>
            </w:r>
          </w:p>
        </w:tc>
      </w:tr>
      <w:tr w:rsidR="000825E9" w14:paraId="3E30FB6F" w14:textId="77777777">
        <w:trPr>
          <w:trHeight w:val="390"/>
        </w:trPr>
        <w:tc>
          <w:tcPr>
            <w:tcW w:w="4673" w:type="dxa"/>
            <w:tcBorders>
              <w:top w:val="single" w:sz="4" w:space="0" w:color="A7A9AB"/>
              <w:left w:val="single" w:sz="4" w:space="0" w:color="A7A9AB"/>
              <w:bottom w:val="single" w:sz="4" w:space="0" w:color="A7A9AB"/>
              <w:right w:val="single" w:sz="4" w:space="0" w:color="A7A9AB"/>
            </w:tcBorders>
            <w:shd w:val="clear" w:color="auto" w:fill="F2F2F2"/>
          </w:tcPr>
          <w:p w14:paraId="4EB04B70" w14:textId="77777777" w:rsidR="000825E9" w:rsidRDefault="00000000">
            <w:pPr>
              <w:spacing w:after="0" w:line="259" w:lineRule="auto"/>
              <w:ind w:left="60" w:firstLine="0"/>
            </w:pPr>
            <w:r>
              <w:t>Connecting Peer on Channel 25</w:t>
            </w:r>
          </w:p>
        </w:tc>
        <w:tc>
          <w:tcPr>
            <w:tcW w:w="4673" w:type="dxa"/>
            <w:tcBorders>
              <w:top w:val="single" w:sz="4" w:space="0" w:color="A7A9AB"/>
              <w:left w:val="single" w:sz="4" w:space="0" w:color="A7A9AB"/>
              <w:bottom w:val="single" w:sz="4" w:space="0" w:color="A7A9AB"/>
              <w:right w:val="single" w:sz="4" w:space="0" w:color="A7A9AB"/>
            </w:tcBorders>
            <w:shd w:val="clear" w:color="auto" w:fill="F2F2F2"/>
          </w:tcPr>
          <w:p w14:paraId="5C4AD743" w14:textId="77777777" w:rsidR="000825E9" w:rsidRDefault="00000000">
            <w:pPr>
              <w:spacing w:after="0" w:line="259" w:lineRule="auto"/>
              <w:ind w:left="61" w:firstLine="0"/>
            </w:pPr>
            <w:r>
              <w:t>The LCD screen displays the operating channel.</w:t>
            </w:r>
          </w:p>
        </w:tc>
      </w:tr>
      <w:tr w:rsidR="000825E9" w14:paraId="2A807D70" w14:textId="77777777">
        <w:trPr>
          <w:trHeight w:val="910"/>
        </w:trPr>
        <w:tc>
          <w:tcPr>
            <w:tcW w:w="4673" w:type="dxa"/>
            <w:tcBorders>
              <w:top w:val="single" w:sz="4" w:space="0" w:color="A7A9AB"/>
              <w:left w:val="single" w:sz="4" w:space="0" w:color="A7A9AB"/>
              <w:bottom w:val="single" w:sz="4" w:space="0" w:color="A7A9AB"/>
              <w:right w:val="single" w:sz="4" w:space="0" w:color="A7A9AB"/>
            </w:tcBorders>
            <w:shd w:val="clear" w:color="auto" w:fill="D9D9D9"/>
          </w:tcPr>
          <w:p w14:paraId="782A9FD9" w14:textId="77777777" w:rsidR="000825E9" w:rsidRDefault="00000000">
            <w:pPr>
              <w:spacing w:after="0" w:line="259" w:lineRule="auto"/>
              <w:ind w:left="60" w:firstLine="0"/>
            </w:pPr>
            <w:r>
              <w:t>Connected Peer on Channel 26</w:t>
            </w:r>
          </w:p>
        </w:tc>
        <w:tc>
          <w:tcPr>
            <w:tcW w:w="4673" w:type="dxa"/>
            <w:tcBorders>
              <w:top w:val="single" w:sz="4" w:space="0" w:color="A7A9AB"/>
              <w:left w:val="single" w:sz="4" w:space="0" w:color="A7A9AB"/>
              <w:bottom w:val="single" w:sz="4" w:space="0" w:color="A7A9AB"/>
              <w:right w:val="single" w:sz="4" w:space="0" w:color="A7A9AB"/>
            </w:tcBorders>
            <w:shd w:val="clear" w:color="auto" w:fill="D9D9D9"/>
          </w:tcPr>
          <w:p w14:paraId="16432F76" w14:textId="77777777" w:rsidR="000825E9" w:rsidRDefault="00000000">
            <w:pPr>
              <w:spacing w:after="0" w:line="259" w:lineRule="auto"/>
              <w:ind w:left="61" w:firstLine="0"/>
            </w:pPr>
            <w:r>
              <w:t>Connected to a network. This log does not show for first device since it starts network when it is unable to find network to join.</w:t>
            </w:r>
          </w:p>
        </w:tc>
      </w:tr>
      <w:tr w:rsidR="000825E9" w14:paraId="694CE951" w14:textId="77777777">
        <w:trPr>
          <w:trHeight w:val="1690"/>
        </w:trPr>
        <w:tc>
          <w:tcPr>
            <w:tcW w:w="4673" w:type="dxa"/>
            <w:tcBorders>
              <w:top w:val="single" w:sz="4" w:space="0" w:color="A7A9AB"/>
              <w:left w:val="single" w:sz="4" w:space="0" w:color="A7A9AB"/>
              <w:bottom w:val="single" w:sz="4" w:space="0" w:color="A7A9AB"/>
              <w:right w:val="single" w:sz="4" w:space="0" w:color="A7A9AB"/>
            </w:tcBorders>
            <w:shd w:val="clear" w:color="auto" w:fill="F2F2F2"/>
            <w:vAlign w:val="center"/>
          </w:tcPr>
          <w:p w14:paraId="1E58F4AD" w14:textId="77777777" w:rsidR="000825E9" w:rsidRDefault="00000000">
            <w:pPr>
              <w:spacing w:after="69" w:line="259" w:lineRule="auto"/>
              <w:ind w:left="60" w:firstLine="0"/>
            </w:pPr>
            <w:r>
              <w:t>SAM R21 ZLL EK</w:t>
            </w:r>
          </w:p>
          <w:p w14:paraId="55AF5328" w14:textId="77777777" w:rsidR="000825E9" w:rsidRDefault="00000000">
            <w:pPr>
              <w:numPr>
                <w:ilvl w:val="0"/>
                <w:numId w:val="45"/>
              </w:numPr>
              <w:spacing w:after="138" w:line="259" w:lineRule="auto"/>
              <w:ind w:hanging="255"/>
            </w:pPr>
            <w:r>
              <w:t>PC : SW FUNC to Broadcast</w:t>
            </w:r>
          </w:p>
          <w:p w14:paraId="42161C38" w14:textId="77777777" w:rsidR="000825E9" w:rsidRDefault="00000000">
            <w:pPr>
              <w:spacing w:after="12" w:line="259" w:lineRule="auto"/>
              <w:ind w:left="60" w:firstLine="0"/>
            </w:pPr>
            <w:r>
              <w:t>SAM R21 XPRO and OLED1XPRO (or) SAM R30</w:t>
            </w:r>
          </w:p>
          <w:p w14:paraId="65455F64" w14:textId="77777777" w:rsidR="000825E9" w:rsidRDefault="00000000">
            <w:pPr>
              <w:spacing w:after="69" w:line="259" w:lineRule="auto"/>
              <w:ind w:left="60" w:firstLine="0"/>
            </w:pPr>
            <w:r>
              <w:t>XPRO and OLED1 XPRO</w:t>
            </w:r>
          </w:p>
          <w:p w14:paraId="3169715F" w14:textId="77777777" w:rsidR="000825E9" w:rsidRDefault="00000000">
            <w:pPr>
              <w:numPr>
                <w:ilvl w:val="0"/>
                <w:numId w:val="45"/>
              </w:numPr>
              <w:spacing w:after="0" w:line="259" w:lineRule="auto"/>
              <w:ind w:hanging="255"/>
            </w:pPr>
            <w:r>
              <w:t>PC : SW to Broadcast</w:t>
            </w:r>
          </w:p>
        </w:tc>
        <w:tc>
          <w:tcPr>
            <w:tcW w:w="4673" w:type="dxa"/>
            <w:tcBorders>
              <w:top w:val="single" w:sz="4" w:space="0" w:color="A7A9AB"/>
              <w:left w:val="single" w:sz="4" w:space="0" w:color="A7A9AB"/>
              <w:bottom w:val="single" w:sz="4" w:space="0" w:color="A7A9AB"/>
              <w:right w:val="single" w:sz="4" w:space="0" w:color="A7A9AB"/>
            </w:tcBorders>
            <w:shd w:val="clear" w:color="auto" w:fill="F2F2F2"/>
          </w:tcPr>
          <w:p w14:paraId="352F0E86" w14:textId="77777777" w:rsidR="000825E9" w:rsidRDefault="00000000">
            <w:pPr>
              <w:spacing w:after="0" w:line="259" w:lineRule="auto"/>
              <w:ind w:left="61" w:firstLine="0"/>
            </w:pPr>
            <w:r>
              <w:t>If no network is found, the node creates its own network and acts as a MiWi</w:t>
            </w:r>
            <w:r>
              <w:rPr>
                <w:sz w:val="26"/>
                <w:vertAlign w:val="superscript"/>
              </w:rPr>
              <w:t>™</w:t>
            </w:r>
            <w:r>
              <w:t xml:space="preserve"> PAN coordinator.</w:t>
            </w:r>
          </w:p>
        </w:tc>
      </w:tr>
      <w:tr w:rsidR="000825E9" w14:paraId="589F8098" w14:textId="77777777">
        <w:trPr>
          <w:trHeight w:val="910"/>
        </w:trPr>
        <w:tc>
          <w:tcPr>
            <w:tcW w:w="4673" w:type="dxa"/>
            <w:tcBorders>
              <w:top w:val="single" w:sz="4" w:space="0" w:color="A7A9AB"/>
              <w:left w:val="single" w:sz="4" w:space="0" w:color="A7A9AB"/>
              <w:bottom w:val="single" w:sz="4" w:space="0" w:color="A7A9AB"/>
              <w:right w:val="single" w:sz="4" w:space="0" w:color="A7A9AB"/>
            </w:tcBorders>
            <w:shd w:val="clear" w:color="auto" w:fill="D9D9D9"/>
          </w:tcPr>
          <w:p w14:paraId="469FC2EF" w14:textId="77777777" w:rsidR="000825E9" w:rsidRDefault="00000000">
            <w:pPr>
              <w:spacing w:after="0" w:line="259" w:lineRule="auto"/>
              <w:ind w:left="60" w:firstLine="0"/>
            </w:pPr>
            <w:r>
              <w:t>Connected Peer on Channel 25</w:t>
            </w:r>
          </w:p>
        </w:tc>
        <w:tc>
          <w:tcPr>
            <w:tcW w:w="4673" w:type="dxa"/>
            <w:tcBorders>
              <w:top w:val="single" w:sz="4" w:space="0" w:color="A7A9AB"/>
              <w:left w:val="single" w:sz="4" w:space="0" w:color="A7A9AB"/>
              <w:bottom w:val="single" w:sz="4" w:space="0" w:color="A7A9AB"/>
              <w:right w:val="single" w:sz="4" w:space="0" w:color="A7A9AB"/>
            </w:tcBorders>
            <w:shd w:val="clear" w:color="auto" w:fill="D9D9D9"/>
          </w:tcPr>
          <w:p w14:paraId="7A0623FC" w14:textId="77777777" w:rsidR="000825E9" w:rsidRDefault="00000000">
            <w:pPr>
              <w:spacing w:after="0" w:line="259" w:lineRule="auto"/>
              <w:ind w:left="61" w:firstLine="0"/>
            </w:pPr>
            <w:r>
              <w:t>If any other MiWi</w:t>
            </w:r>
            <w:r>
              <w:rPr>
                <w:sz w:val="26"/>
                <w:vertAlign w:val="superscript"/>
              </w:rPr>
              <w:t>™</w:t>
            </w:r>
            <w:r>
              <w:t xml:space="preserve"> PANCO node is found in the vicinity, then it gets connected to the PAN coordinator as End Node.</w:t>
            </w:r>
          </w:p>
        </w:tc>
      </w:tr>
    </w:tbl>
    <w:p w14:paraId="7A151F68" w14:textId="77777777" w:rsidR="000825E9" w:rsidRDefault="00000000">
      <w:pPr>
        <w:spacing w:after="113"/>
        <w:ind w:left="1399" w:right="14"/>
      </w:pPr>
      <w:r>
        <w:t>Hyper terminal shows the following on successful connection.</w:t>
      </w:r>
    </w:p>
    <w:p w14:paraId="1762D0F8" w14:textId="77777777" w:rsidR="000825E9" w:rsidRDefault="00000000">
      <w:pPr>
        <w:pStyle w:val="Heading2"/>
        <w:spacing w:after="0"/>
        <w:ind w:left="1399"/>
      </w:pPr>
      <w:r>
        <w:rPr>
          <w:sz w:val="20"/>
        </w:rPr>
        <w:t>Figure 7-3. Node Starting the Network (PANC)</w:t>
      </w:r>
    </w:p>
    <w:p w14:paraId="44F77B0E" w14:textId="77777777" w:rsidR="000825E9" w:rsidRDefault="00000000">
      <w:pPr>
        <w:spacing w:after="197" w:line="259" w:lineRule="auto"/>
        <w:ind w:left="3579" w:firstLine="0"/>
      </w:pPr>
      <w:r>
        <w:rPr>
          <w:noProof/>
        </w:rPr>
        <w:drawing>
          <wp:inline distT="0" distB="0" distL="0" distR="0" wp14:anchorId="0C99E4FD" wp14:editId="06F287B8">
            <wp:extent cx="2813063" cy="2340277"/>
            <wp:effectExtent l="0" t="0" r="0" b="0"/>
            <wp:docPr id="1980" name="Picture 1980"/>
            <wp:cNvGraphicFramePr/>
            <a:graphic xmlns:a="http://schemas.openxmlformats.org/drawingml/2006/main">
              <a:graphicData uri="http://schemas.openxmlformats.org/drawingml/2006/picture">
                <pic:pic xmlns:pic="http://schemas.openxmlformats.org/drawingml/2006/picture">
                  <pic:nvPicPr>
                    <pic:cNvPr id="1980" name="Picture 1980"/>
                    <pic:cNvPicPr/>
                  </pic:nvPicPr>
                  <pic:blipFill>
                    <a:blip r:embed="rId117"/>
                    <a:stretch>
                      <a:fillRect/>
                    </a:stretch>
                  </pic:blipFill>
                  <pic:spPr>
                    <a:xfrm>
                      <a:off x="0" y="0"/>
                      <a:ext cx="2813063" cy="2340277"/>
                    </a:xfrm>
                    <a:prstGeom prst="rect">
                      <a:avLst/>
                    </a:prstGeom>
                  </pic:spPr>
                </pic:pic>
              </a:graphicData>
            </a:graphic>
          </wp:inline>
        </w:drawing>
      </w:r>
    </w:p>
    <w:p w14:paraId="6538B46E" w14:textId="77777777" w:rsidR="000825E9" w:rsidRDefault="00000000">
      <w:pPr>
        <w:pStyle w:val="Heading2"/>
        <w:spacing w:after="0"/>
        <w:ind w:left="1399"/>
      </w:pPr>
      <w:r>
        <w:rPr>
          <w:sz w:val="20"/>
        </w:rPr>
        <w:t>Figure 7-4. Node Joining the Network (PANC)</w:t>
      </w:r>
    </w:p>
    <w:p w14:paraId="4B6ED2D3" w14:textId="77777777" w:rsidR="000825E9" w:rsidRDefault="00000000">
      <w:pPr>
        <w:spacing w:after="0" w:line="259" w:lineRule="auto"/>
        <w:ind w:left="3526" w:firstLine="0"/>
      </w:pPr>
      <w:r>
        <w:rPr>
          <w:noProof/>
        </w:rPr>
        <w:drawing>
          <wp:inline distT="0" distB="0" distL="0" distR="0" wp14:anchorId="214D4E1A" wp14:editId="2DB9EE06">
            <wp:extent cx="2880002" cy="1468534"/>
            <wp:effectExtent l="0" t="0" r="0" b="0"/>
            <wp:docPr id="1983" name="Picture 1983"/>
            <wp:cNvGraphicFramePr/>
            <a:graphic xmlns:a="http://schemas.openxmlformats.org/drawingml/2006/main">
              <a:graphicData uri="http://schemas.openxmlformats.org/drawingml/2006/picture">
                <pic:pic xmlns:pic="http://schemas.openxmlformats.org/drawingml/2006/picture">
                  <pic:nvPicPr>
                    <pic:cNvPr id="1983" name="Picture 1983"/>
                    <pic:cNvPicPr/>
                  </pic:nvPicPr>
                  <pic:blipFill>
                    <a:blip r:embed="rId118"/>
                    <a:stretch>
                      <a:fillRect/>
                    </a:stretch>
                  </pic:blipFill>
                  <pic:spPr>
                    <a:xfrm>
                      <a:off x="0" y="0"/>
                      <a:ext cx="2880002" cy="1468534"/>
                    </a:xfrm>
                    <a:prstGeom prst="rect">
                      <a:avLst/>
                    </a:prstGeom>
                  </pic:spPr>
                </pic:pic>
              </a:graphicData>
            </a:graphic>
          </wp:inline>
        </w:drawing>
      </w:r>
    </w:p>
    <w:p w14:paraId="759AD3F2" w14:textId="77777777" w:rsidR="000825E9" w:rsidRDefault="00000000">
      <w:pPr>
        <w:ind w:left="1399" w:right="14"/>
      </w:pPr>
      <w:r>
        <w:rPr>
          <w:b/>
        </w:rPr>
        <w:lastRenderedPageBreak/>
        <w:t>Note: </w:t>
      </w:r>
      <w:r>
        <w:t xml:space="preserve"> For every 15 seconds, PAN CO broadcasts the connection table to all the end nodes and, the end nodes send the link status back to PAN CO. After the PAN coordinator has established a network, power on a second node and follow the instructions in Step 5 to join the PAN Coordinator. This process may be repeated to add any number of Nodes to the network.</w:t>
      </w:r>
    </w:p>
    <w:p w14:paraId="4FC1EF50" w14:textId="77777777" w:rsidR="000825E9" w:rsidRDefault="00000000">
      <w:pPr>
        <w:numPr>
          <w:ilvl w:val="0"/>
          <w:numId w:val="26"/>
        </w:numPr>
        <w:ind w:right="14" w:hanging="397"/>
      </w:pPr>
      <w:r>
        <w:t>After getting connected to PAN Coordinator, the LCD displays options to unicast a message to either the PAN coordinator or to another node in the network.</w:t>
      </w:r>
    </w:p>
    <w:p w14:paraId="5E06A867" w14:textId="77777777" w:rsidR="000825E9" w:rsidRDefault="00000000">
      <w:pPr>
        <w:numPr>
          <w:ilvl w:val="1"/>
          <w:numId w:val="26"/>
        </w:numPr>
        <w:spacing w:after="0"/>
        <w:ind w:right="14" w:hanging="737"/>
      </w:pPr>
      <w:r>
        <w:t>For SAMR21ZLLEK:</w:t>
      </w:r>
    </w:p>
    <w:tbl>
      <w:tblPr>
        <w:tblStyle w:val="TableGrid"/>
        <w:tblW w:w="9346" w:type="dxa"/>
        <w:tblInd w:w="852" w:type="dxa"/>
        <w:tblCellMar>
          <w:top w:w="106" w:type="dxa"/>
          <w:left w:w="64" w:type="dxa"/>
          <w:right w:w="115" w:type="dxa"/>
        </w:tblCellMar>
        <w:tblLook w:val="04A0" w:firstRow="1" w:lastRow="0" w:firstColumn="1" w:lastColumn="0" w:noHBand="0" w:noVBand="1"/>
      </w:tblPr>
      <w:tblGrid>
        <w:gridCol w:w="4673"/>
        <w:gridCol w:w="4673"/>
      </w:tblGrid>
      <w:tr w:rsidR="000825E9" w14:paraId="7C79C10E" w14:textId="77777777">
        <w:trPr>
          <w:trHeight w:val="388"/>
        </w:trPr>
        <w:tc>
          <w:tcPr>
            <w:tcW w:w="4673" w:type="dxa"/>
            <w:tcBorders>
              <w:top w:val="single" w:sz="4" w:space="0" w:color="A7A9AB"/>
              <w:left w:val="single" w:sz="4" w:space="0" w:color="A7A9AB"/>
              <w:bottom w:val="single" w:sz="4" w:space="0" w:color="A7A9AB"/>
              <w:right w:val="single" w:sz="4" w:space="0" w:color="A7A9AB"/>
            </w:tcBorders>
            <w:shd w:val="clear" w:color="auto" w:fill="585858"/>
          </w:tcPr>
          <w:p w14:paraId="4077572D" w14:textId="77777777" w:rsidR="000825E9" w:rsidRDefault="00000000">
            <w:pPr>
              <w:spacing w:after="0" w:line="259" w:lineRule="auto"/>
              <w:ind w:left="50" w:firstLine="0"/>
              <w:jc w:val="center"/>
            </w:pPr>
            <w:r>
              <w:rPr>
                <w:b/>
                <w:color w:val="FFFFFF"/>
              </w:rPr>
              <w:t>Text on LCD Display</w:t>
            </w:r>
          </w:p>
        </w:tc>
        <w:tc>
          <w:tcPr>
            <w:tcW w:w="4673" w:type="dxa"/>
            <w:tcBorders>
              <w:top w:val="single" w:sz="4" w:space="0" w:color="A7A9AB"/>
              <w:left w:val="single" w:sz="4" w:space="0" w:color="A7A9AB"/>
              <w:bottom w:val="single" w:sz="4" w:space="0" w:color="A7A9AB"/>
              <w:right w:val="single" w:sz="4" w:space="0" w:color="A7A9AB"/>
            </w:tcBorders>
            <w:shd w:val="clear" w:color="auto" w:fill="585858"/>
          </w:tcPr>
          <w:p w14:paraId="3D58386F" w14:textId="77777777" w:rsidR="000825E9" w:rsidRDefault="00000000">
            <w:pPr>
              <w:spacing w:after="0" w:line="259" w:lineRule="auto"/>
              <w:ind w:left="53" w:firstLine="0"/>
              <w:jc w:val="center"/>
            </w:pPr>
            <w:r>
              <w:rPr>
                <w:b/>
                <w:color w:val="FFFFFF"/>
              </w:rPr>
              <w:t>Description</w:t>
            </w:r>
          </w:p>
        </w:tc>
      </w:tr>
      <w:tr w:rsidR="000825E9" w14:paraId="7FEC2C95" w14:textId="77777777">
        <w:trPr>
          <w:trHeight w:val="391"/>
        </w:trPr>
        <w:tc>
          <w:tcPr>
            <w:tcW w:w="4673" w:type="dxa"/>
            <w:tcBorders>
              <w:top w:val="single" w:sz="4" w:space="0" w:color="A7A9AB"/>
              <w:left w:val="single" w:sz="4" w:space="0" w:color="A7A9AB"/>
              <w:bottom w:val="single" w:sz="4" w:space="0" w:color="A7A9AB"/>
              <w:right w:val="single" w:sz="4" w:space="0" w:color="A7A9AB"/>
            </w:tcBorders>
            <w:shd w:val="clear" w:color="auto" w:fill="F2F2F2"/>
          </w:tcPr>
          <w:p w14:paraId="65F021E8" w14:textId="77777777" w:rsidR="000825E9" w:rsidRDefault="00000000">
            <w:pPr>
              <w:spacing w:after="0" w:line="259" w:lineRule="auto"/>
              <w:ind w:left="0" w:firstLine="0"/>
            </w:pPr>
            <w:r>
              <w:t>Press JoyStick Center to Unicast</w:t>
            </w:r>
          </w:p>
        </w:tc>
        <w:tc>
          <w:tcPr>
            <w:tcW w:w="4673" w:type="dxa"/>
            <w:tcBorders>
              <w:top w:val="single" w:sz="4" w:space="0" w:color="A7A9AB"/>
              <w:left w:val="single" w:sz="4" w:space="0" w:color="A7A9AB"/>
              <w:bottom w:val="single" w:sz="4" w:space="0" w:color="A7A9AB"/>
              <w:right w:val="single" w:sz="4" w:space="0" w:color="A7A9AB"/>
            </w:tcBorders>
            <w:shd w:val="clear" w:color="auto" w:fill="F2F2F2"/>
          </w:tcPr>
          <w:p w14:paraId="4851A9CE" w14:textId="77777777" w:rsidR="000825E9" w:rsidRDefault="00000000">
            <w:pPr>
              <w:spacing w:after="0" w:line="259" w:lineRule="auto"/>
              <w:ind w:left="1" w:firstLine="0"/>
            </w:pPr>
            <w:r>
              <w:t>Pressing joystick center button on one node</w:t>
            </w:r>
          </w:p>
        </w:tc>
      </w:tr>
      <w:tr w:rsidR="000825E9" w14:paraId="6976F841" w14:textId="77777777">
        <w:trPr>
          <w:trHeight w:val="710"/>
        </w:trPr>
        <w:tc>
          <w:tcPr>
            <w:tcW w:w="4673" w:type="dxa"/>
            <w:tcBorders>
              <w:top w:val="single" w:sz="4" w:space="0" w:color="A7A9AB"/>
              <w:left w:val="single" w:sz="4" w:space="0" w:color="A7A9AB"/>
              <w:bottom w:val="single" w:sz="4" w:space="0" w:color="A7A9AB"/>
              <w:right w:val="single" w:sz="4" w:space="0" w:color="A7A9AB"/>
            </w:tcBorders>
            <w:shd w:val="clear" w:color="auto" w:fill="D9D9D9"/>
            <w:vAlign w:val="center"/>
          </w:tcPr>
          <w:p w14:paraId="22774DC9" w14:textId="77777777" w:rsidR="000825E9" w:rsidRDefault="00000000">
            <w:pPr>
              <w:spacing w:after="12" w:line="259" w:lineRule="auto"/>
              <w:ind w:left="0" w:firstLine="0"/>
            </w:pPr>
            <w:r>
              <w:t>UP:00-42b701 me</w:t>
            </w:r>
          </w:p>
          <w:p w14:paraId="55EFE306" w14:textId="77777777" w:rsidR="000825E9" w:rsidRDefault="00000000">
            <w:pPr>
              <w:spacing w:after="0" w:line="259" w:lineRule="auto"/>
              <w:ind w:left="0" w:firstLine="0"/>
            </w:pPr>
            <w:r>
              <w:t>DOWN: Change node</w:t>
            </w:r>
          </w:p>
        </w:tc>
        <w:tc>
          <w:tcPr>
            <w:tcW w:w="4673" w:type="dxa"/>
            <w:tcBorders>
              <w:top w:val="single" w:sz="4" w:space="0" w:color="A7A9AB"/>
              <w:left w:val="single" w:sz="4" w:space="0" w:color="A7A9AB"/>
              <w:bottom w:val="single" w:sz="4" w:space="0" w:color="A7A9AB"/>
              <w:right w:val="single" w:sz="4" w:space="0" w:color="A7A9AB"/>
            </w:tcBorders>
            <w:shd w:val="clear" w:color="auto" w:fill="D9D9D9"/>
            <w:vAlign w:val="center"/>
          </w:tcPr>
          <w:p w14:paraId="6EE53033" w14:textId="77777777" w:rsidR="000825E9" w:rsidRDefault="00000000">
            <w:pPr>
              <w:spacing w:after="0" w:line="259" w:lineRule="auto"/>
              <w:ind w:left="1" w:firstLine="0"/>
            </w:pPr>
            <w:r>
              <w:t>Pressing joystick UP button sends the unicast message</w:t>
            </w:r>
          </w:p>
        </w:tc>
      </w:tr>
    </w:tbl>
    <w:p w14:paraId="141ECCD4" w14:textId="77777777" w:rsidR="000825E9" w:rsidRDefault="00000000">
      <w:pPr>
        <w:numPr>
          <w:ilvl w:val="1"/>
          <w:numId w:val="26"/>
        </w:numPr>
        <w:spacing w:after="0"/>
        <w:ind w:right="14" w:hanging="737"/>
      </w:pPr>
      <w:r>
        <w:t>For SAMR21XPRO and OLED1XPRO (or) SAMR30XPRO and OLED1XPRO:</w:t>
      </w:r>
    </w:p>
    <w:tbl>
      <w:tblPr>
        <w:tblStyle w:val="TableGrid"/>
        <w:tblW w:w="9346" w:type="dxa"/>
        <w:tblInd w:w="852" w:type="dxa"/>
        <w:tblCellMar>
          <w:top w:w="106" w:type="dxa"/>
          <w:left w:w="64" w:type="dxa"/>
          <w:right w:w="95" w:type="dxa"/>
        </w:tblCellMar>
        <w:tblLook w:val="04A0" w:firstRow="1" w:lastRow="0" w:firstColumn="1" w:lastColumn="0" w:noHBand="0" w:noVBand="1"/>
      </w:tblPr>
      <w:tblGrid>
        <w:gridCol w:w="4673"/>
        <w:gridCol w:w="4673"/>
      </w:tblGrid>
      <w:tr w:rsidR="000825E9" w14:paraId="4D50186D" w14:textId="77777777">
        <w:trPr>
          <w:trHeight w:val="388"/>
        </w:trPr>
        <w:tc>
          <w:tcPr>
            <w:tcW w:w="4673" w:type="dxa"/>
            <w:tcBorders>
              <w:top w:val="single" w:sz="4" w:space="0" w:color="A7A9AB"/>
              <w:left w:val="single" w:sz="4" w:space="0" w:color="A7A9AB"/>
              <w:bottom w:val="single" w:sz="4" w:space="0" w:color="A7A9AB"/>
              <w:right w:val="single" w:sz="4" w:space="0" w:color="A7A9AB"/>
            </w:tcBorders>
            <w:shd w:val="clear" w:color="auto" w:fill="585858"/>
          </w:tcPr>
          <w:p w14:paraId="7CA4941D" w14:textId="77777777" w:rsidR="000825E9" w:rsidRDefault="00000000">
            <w:pPr>
              <w:spacing w:after="0" w:line="259" w:lineRule="auto"/>
              <w:ind w:left="30" w:firstLine="0"/>
              <w:jc w:val="center"/>
            </w:pPr>
            <w:r>
              <w:rPr>
                <w:b/>
                <w:color w:val="FFFFFF"/>
              </w:rPr>
              <w:t>Text on LCD Display</w:t>
            </w:r>
          </w:p>
        </w:tc>
        <w:tc>
          <w:tcPr>
            <w:tcW w:w="4673" w:type="dxa"/>
            <w:tcBorders>
              <w:top w:val="single" w:sz="4" w:space="0" w:color="A7A9AB"/>
              <w:left w:val="single" w:sz="4" w:space="0" w:color="A7A9AB"/>
              <w:bottom w:val="single" w:sz="4" w:space="0" w:color="A7A9AB"/>
              <w:right w:val="single" w:sz="4" w:space="0" w:color="A7A9AB"/>
            </w:tcBorders>
            <w:shd w:val="clear" w:color="auto" w:fill="585858"/>
          </w:tcPr>
          <w:p w14:paraId="50D31817" w14:textId="77777777" w:rsidR="000825E9" w:rsidRDefault="00000000">
            <w:pPr>
              <w:spacing w:after="0" w:line="259" w:lineRule="auto"/>
              <w:ind w:left="32" w:firstLine="0"/>
              <w:jc w:val="center"/>
            </w:pPr>
            <w:r>
              <w:rPr>
                <w:b/>
                <w:color w:val="FFFFFF"/>
              </w:rPr>
              <w:t>Description</w:t>
            </w:r>
          </w:p>
        </w:tc>
      </w:tr>
      <w:tr w:rsidR="000825E9" w14:paraId="3D3AFF26" w14:textId="77777777">
        <w:trPr>
          <w:trHeight w:val="711"/>
        </w:trPr>
        <w:tc>
          <w:tcPr>
            <w:tcW w:w="4673" w:type="dxa"/>
            <w:tcBorders>
              <w:top w:val="single" w:sz="4" w:space="0" w:color="A7A9AB"/>
              <w:left w:val="single" w:sz="4" w:space="0" w:color="A7A9AB"/>
              <w:bottom w:val="single" w:sz="4" w:space="0" w:color="A7A9AB"/>
              <w:right w:val="single" w:sz="4" w:space="0" w:color="A7A9AB"/>
            </w:tcBorders>
            <w:shd w:val="clear" w:color="auto" w:fill="F2F2F2"/>
            <w:vAlign w:val="center"/>
          </w:tcPr>
          <w:p w14:paraId="14C5E0EC" w14:textId="77777777" w:rsidR="000825E9" w:rsidRDefault="00000000">
            <w:pPr>
              <w:spacing w:after="12" w:line="259" w:lineRule="auto"/>
              <w:ind w:left="0" w:firstLine="0"/>
            </w:pPr>
            <w:r>
              <w:t>SW0 : Unicast</w:t>
            </w:r>
          </w:p>
          <w:p w14:paraId="0652709D" w14:textId="77777777" w:rsidR="000825E9" w:rsidRDefault="00000000">
            <w:pPr>
              <w:spacing w:after="0" w:line="259" w:lineRule="auto"/>
              <w:ind w:left="0" w:firstLine="0"/>
            </w:pPr>
            <w:r>
              <w:t>BUTTON: Next Node</w:t>
            </w:r>
          </w:p>
        </w:tc>
        <w:tc>
          <w:tcPr>
            <w:tcW w:w="4673" w:type="dxa"/>
            <w:tcBorders>
              <w:top w:val="single" w:sz="4" w:space="0" w:color="A7A9AB"/>
              <w:left w:val="single" w:sz="4" w:space="0" w:color="A7A9AB"/>
              <w:bottom w:val="single" w:sz="4" w:space="0" w:color="A7A9AB"/>
              <w:right w:val="single" w:sz="4" w:space="0" w:color="A7A9AB"/>
            </w:tcBorders>
            <w:shd w:val="clear" w:color="auto" w:fill="F2F2F2"/>
            <w:vAlign w:val="center"/>
          </w:tcPr>
          <w:p w14:paraId="23B6F753" w14:textId="77777777" w:rsidR="000825E9" w:rsidRDefault="00000000">
            <w:pPr>
              <w:spacing w:after="0" w:line="259" w:lineRule="auto"/>
              <w:ind w:left="1" w:firstLine="0"/>
            </w:pPr>
            <w:r>
              <w:t>Pressing BUTTON1 displays the next node to choose</w:t>
            </w:r>
          </w:p>
        </w:tc>
      </w:tr>
      <w:tr w:rsidR="000825E9" w14:paraId="4643F549" w14:textId="77777777">
        <w:trPr>
          <w:trHeight w:val="710"/>
        </w:trPr>
        <w:tc>
          <w:tcPr>
            <w:tcW w:w="4673" w:type="dxa"/>
            <w:tcBorders>
              <w:top w:val="single" w:sz="4" w:space="0" w:color="A7A9AB"/>
              <w:left w:val="single" w:sz="4" w:space="0" w:color="A7A9AB"/>
              <w:bottom w:val="single" w:sz="4" w:space="0" w:color="A7A9AB"/>
              <w:right w:val="single" w:sz="4" w:space="0" w:color="A7A9AB"/>
            </w:tcBorders>
            <w:shd w:val="clear" w:color="auto" w:fill="D9D9D9"/>
            <w:vAlign w:val="center"/>
          </w:tcPr>
          <w:p w14:paraId="1B5B2009" w14:textId="77777777" w:rsidR="000825E9" w:rsidRDefault="00000000">
            <w:pPr>
              <w:spacing w:after="12" w:line="259" w:lineRule="auto"/>
              <w:ind w:left="0" w:firstLine="0"/>
            </w:pPr>
            <w:r>
              <w:t>SW0:02-bc8601-me</w:t>
            </w:r>
          </w:p>
          <w:p w14:paraId="11E8BAD6" w14:textId="77777777" w:rsidR="000825E9" w:rsidRDefault="00000000">
            <w:pPr>
              <w:spacing w:after="0" w:line="259" w:lineRule="auto"/>
              <w:ind w:left="0" w:firstLine="0"/>
            </w:pPr>
            <w:r>
              <w:t>BUTTON1: Change node</w:t>
            </w:r>
          </w:p>
        </w:tc>
        <w:tc>
          <w:tcPr>
            <w:tcW w:w="4673" w:type="dxa"/>
            <w:tcBorders>
              <w:top w:val="single" w:sz="4" w:space="0" w:color="A7A9AB"/>
              <w:left w:val="single" w:sz="4" w:space="0" w:color="A7A9AB"/>
              <w:bottom w:val="single" w:sz="4" w:space="0" w:color="A7A9AB"/>
              <w:right w:val="single" w:sz="4" w:space="0" w:color="A7A9AB"/>
            </w:tcBorders>
            <w:shd w:val="clear" w:color="auto" w:fill="D9D9D9"/>
            <w:vAlign w:val="center"/>
          </w:tcPr>
          <w:p w14:paraId="285454BF" w14:textId="77777777" w:rsidR="000825E9" w:rsidRDefault="00000000">
            <w:pPr>
              <w:spacing w:after="0" w:line="259" w:lineRule="auto"/>
              <w:ind w:left="1" w:firstLine="0"/>
            </w:pPr>
            <w:r>
              <w:t>Pressing SW0 button sends unicast to the selected device.</w:t>
            </w:r>
          </w:p>
        </w:tc>
      </w:tr>
    </w:tbl>
    <w:p w14:paraId="3825B974" w14:textId="77777777" w:rsidR="000825E9" w:rsidRDefault="00000000">
      <w:pPr>
        <w:numPr>
          <w:ilvl w:val="0"/>
          <w:numId w:val="26"/>
        </w:numPr>
        <w:spacing w:after="4"/>
        <w:ind w:right="14" w:hanging="397"/>
      </w:pPr>
      <w:r>
        <w:t>Pressing joystick DOWN push button on the node on the SAMR21ZLLEK (or) pressing BUTTON 1 on the SAMR21XPRO+OLED1XPRO or SAMR30XPRO+OLED1XPRO, displays the address of the next node in the unicast address selection list.</w:t>
      </w:r>
    </w:p>
    <w:p w14:paraId="1A485901" w14:textId="77777777" w:rsidR="000825E9" w:rsidRDefault="00000000">
      <w:pPr>
        <w:spacing w:after="0"/>
        <w:ind w:left="1399" w:right="14"/>
      </w:pPr>
      <w:r>
        <w:t>The LCD screen displays the three bytes of the short address followed by “me” keyword indicating its MAC address in the list, or MAC address of the next node in the unicast address selection list. Depending on the location within the list, the LCD screen shows one of the following texts:</w:t>
      </w:r>
    </w:p>
    <w:tbl>
      <w:tblPr>
        <w:tblStyle w:val="TableGrid"/>
        <w:tblW w:w="9346" w:type="dxa"/>
        <w:tblInd w:w="852" w:type="dxa"/>
        <w:tblCellMar>
          <w:top w:w="106" w:type="dxa"/>
          <w:left w:w="64" w:type="dxa"/>
          <w:right w:w="115" w:type="dxa"/>
        </w:tblCellMar>
        <w:tblLook w:val="04A0" w:firstRow="1" w:lastRow="0" w:firstColumn="1" w:lastColumn="0" w:noHBand="0" w:noVBand="1"/>
      </w:tblPr>
      <w:tblGrid>
        <w:gridCol w:w="4673"/>
        <w:gridCol w:w="4673"/>
      </w:tblGrid>
      <w:tr w:rsidR="000825E9" w14:paraId="3558479E" w14:textId="77777777">
        <w:trPr>
          <w:trHeight w:val="388"/>
        </w:trPr>
        <w:tc>
          <w:tcPr>
            <w:tcW w:w="4673" w:type="dxa"/>
            <w:tcBorders>
              <w:top w:val="single" w:sz="4" w:space="0" w:color="A7A9AB"/>
              <w:left w:val="single" w:sz="4" w:space="0" w:color="A7A9AB"/>
              <w:bottom w:val="single" w:sz="4" w:space="0" w:color="A7A9AB"/>
              <w:right w:val="single" w:sz="4" w:space="0" w:color="A7A9AB"/>
            </w:tcBorders>
            <w:shd w:val="clear" w:color="auto" w:fill="585858"/>
          </w:tcPr>
          <w:p w14:paraId="648B483D" w14:textId="77777777" w:rsidR="000825E9" w:rsidRDefault="00000000">
            <w:pPr>
              <w:spacing w:after="0" w:line="259" w:lineRule="auto"/>
              <w:ind w:left="50" w:firstLine="0"/>
              <w:jc w:val="center"/>
            </w:pPr>
            <w:r>
              <w:rPr>
                <w:b/>
                <w:color w:val="FFFFFF"/>
              </w:rPr>
              <w:t>Text on LCD Display</w:t>
            </w:r>
          </w:p>
        </w:tc>
        <w:tc>
          <w:tcPr>
            <w:tcW w:w="4673" w:type="dxa"/>
            <w:tcBorders>
              <w:top w:val="single" w:sz="4" w:space="0" w:color="A7A9AB"/>
              <w:left w:val="single" w:sz="4" w:space="0" w:color="A7A9AB"/>
              <w:bottom w:val="single" w:sz="4" w:space="0" w:color="A7A9AB"/>
              <w:right w:val="single" w:sz="4" w:space="0" w:color="A7A9AB"/>
            </w:tcBorders>
            <w:shd w:val="clear" w:color="auto" w:fill="585858"/>
          </w:tcPr>
          <w:p w14:paraId="4E5F33EF" w14:textId="77777777" w:rsidR="000825E9" w:rsidRDefault="00000000">
            <w:pPr>
              <w:spacing w:after="0" w:line="259" w:lineRule="auto"/>
              <w:ind w:left="53" w:firstLine="0"/>
              <w:jc w:val="center"/>
            </w:pPr>
            <w:r>
              <w:rPr>
                <w:b/>
                <w:color w:val="FFFFFF"/>
              </w:rPr>
              <w:t>Description</w:t>
            </w:r>
          </w:p>
        </w:tc>
      </w:tr>
      <w:tr w:rsidR="000825E9" w14:paraId="39A6BFAE" w14:textId="77777777">
        <w:trPr>
          <w:trHeight w:val="711"/>
        </w:trPr>
        <w:tc>
          <w:tcPr>
            <w:tcW w:w="4673" w:type="dxa"/>
            <w:tcBorders>
              <w:top w:val="single" w:sz="4" w:space="0" w:color="A7A9AB"/>
              <w:left w:val="single" w:sz="4" w:space="0" w:color="A7A9AB"/>
              <w:bottom w:val="single" w:sz="4" w:space="0" w:color="A7A9AB"/>
              <w:right w:val="single" w:sz="4" w:space="0" w:color="A7A9AB"/>
            </w:tcBorders>
            <w:shd w:val="clear" w:color="auto" w:fill="F2F2F2"/>
            <w:vAlign w:val="center"/>
          </w:tcPr>
          <w:p w14:paraId="16C0528A" w14:textId="77777777" w:rsidR="000825E9" w:rsidRDefault="00000000">
            <w:pPr>
              <w:spacing w:after="12" w:line="259" w:lineRule="auto"/>
              <w:ind w:left="0" w:firstLine="0"/>
            </w:pPr>
            <w:r>
              <w:t>UP:00-42b701 me</w:t>
            </w:r>
          </w:p>
          <w:p w14:paraId="6B2B3F50" w14:textId="77777777" w:rsidR="000825E9" w:rsidRDefault="00000000">
            <w:pPr>
              <w:spacing w:after="0" w:line="259" w:lineRule="auto"/>
              <w:ind w:left="0" w:firstLine="0"/>
            </w:pPr>
            <w:r>
              <w:t>DOWN: Change node</w:t>
            </w:r>
          </w:p>
        </w:tc>
        <w:tc>
          <w:tcPr>
            <w:tcW w:w="4673" w:type="dxa"/>
            <w:tcBorders>
              <w:top w:val="single" w:sz="4" w:space="0" w:color="A7A9AB"/>
              <w:left w:val="single" w:sz="4" w:space="0" w:color="A7A9AB"/>
              <w:bottom w:val="single" w:sz="4" w:space="0" w:color="A7A9AB"/>
              <w:right w:val="single" w:sz="4" w:space="0" w:color="A7A9AB"/>
            </w:tcBorders>
            <w:shd w:val="clear" w:color="auto" w:fill="F2F2F2"/>
          </w:tcPr>
          <w:p w14:paraId="7528CF54" w14:textId="77777777" w:rsidR="000825E9" w:rsidRDefault="00000000">
            <w:pPr>
              <w:spacing w:after="0" w:line="259" w:lineRule="auto"/>
              <w:ind w:left="1" w:firstLine="0"/>
            </w:pPr>
            <w:r>
              <w:t>SAM R21 ZLL EK</w:t>
            </w:r>
          </w:p>
        </w:tc>
      </w:tr>
      <w:tr w:rsidR="000825E9" w14:paraId="2D11A641" w14:textId="77777777">
        <w:trPr>
          <w:trHeight w:val="710"/>
        </w:trPr>
        <w:tc>
          <w:tcPr>
            <w:tcW w:w="4673" w:type="dxa"/>
            <w:tcBorders>
              <w:top w:val="single" w:sz="4" w:space="0" w:color="A7A9AB"/>
              <w:left w:val="single" w:sz="4" w:space="0" w:color="A7A9AB"/>
              <w:bottom w:val="single" w:sz="4" w:space="0" w:color="A7A9AB"/>
              <w:right w:val="single" w:sz="4" w:space="0" w:color="A7A9AB"/>
            </w:tcBorders>
            <w:shd w:val="clear" w:color="auto" w:fill="D9D9D9"/>
            <w:vAlign w:val="center"/>
          </w:tcPr>
          <w:p w14:paraId="4D143AEB" w14:textId="77777777" w:rsidR="000825E9" w:rsidRDefault="00000000">
            <w:pPr>
              <w:spacing w:after="12" w:line="259" w:lineRule="auto"/>
              <w:ind w:left="0" w:firstLine="0"/>
            </w:pPr>
            <w:r>
              <w:t>SW0:02-bc8601-me</w:t>
            </w:r>
          </w:p>
          <w:p w14:paraId="1C2538DE" w14:textId="77777777" w:rsidR="000825E9" w:rsidRDefault="00000000">
            <w:pPr>
              <w:spacing w:after="0" w:line="259" w:lineRule="auto"/>
              <w:ind w:left="0" w:firstLine="0"/>
            </w:pPr>
            <w:r>
              <w:t>BUTTON1: Change node</w:t>
            </w:r>
          </w:p>
        </w:tc>
        <w:tc>
          <w:tcPr>
            <w:tcW w:w="4673" w:type="dxa"/>
            <w:tcBorders>
              <w:top w:val="single" w:sz="4" w:space="0" w:color="A7A9AB"/>
              <w:left w:val="single" w:sz="4" w:space="0" w:color="A7A9AB"/>
              <w:bottom w:val="single" w:sz="4" w:space="0" w:color="A7A9AB"/>
              <w:right w:val="single" w:sz="4" w:space="0" w:color="A7A9AB"/>
            </w:tcBorders>
            <w:shd w:val="clear" w:color="auto" w:fill="D9D9D9"/>
            <w:vAlign w:val="center"/>
          </w:tcPr>
          <w:p w14:paraId="5B035AEA" w14:textId="77777777" w:rsidR="000825E9" w:rsidRDefault="00000000">
            <w:pPr>
              <w:spacing w:after="12" w:line="259" w:lineRule="auto"/>
              <w:ind w:left="1" w:firstLine="0"/>
            </w:pPr>
            <w:r>
              <w:t>SAMR21XPRO and OLED1XPRO (or)</w:t>
            </w:r>
          </w:p>
          <w:p w14:paraId="2AC39AAD" w14:textId="77777777" w:rsidR="000825E9" w:rsidRDefault="00000000">
            <w:pPr>
              <w:spacing w:after="0" w:line="259" w:lineRule="auto"/>
              <w:ind w:left="1" w:firstLine="0"/>
            </w:pPr>
            <w:r>
              <w:t>SAMR30XPRO and OLED1XPRO</w:t>
            </w:r>
          </w:p>
        </w:tc>
      </w:tr>
    </w:tbl>
    <w:p w14:paraId="1923E96D" w14:textId="77777777" w:rsidR="000825E9" w:rsidRDefault="00000000">
      <w:pPr>
        <w:numPr>
          <w:ilvl w:val="0"/>
          <w:numId w:val="26"/>
        </w:numPr>
        <w:spacing w:after="10"/>
        <w:ind w:right="14" w:hanging="397"/>
      </w:pPr>
      <w:r>
        <w:t>If joystick UP push button on the SAMR21ZLLEK</w:t>
      </w:r>
    </w:p>
    <w:p w14:paraId="11BEBDF6" w14:textId="77777777" w:rsidR="000825E9" w:rsidRDefault="00000000">
      <w:pPr>
        <w:spacing w:after="123"/>
        <w:ind w:left="1399" w:right="14"/>
      </w:pPr>
      <w:r>
        <w:t>(or)</w:t>
      </w:r>
    </w:p>
    <w:p w14:paraId="5D8A4528" w14:textId="77777777" w:rsidR="000825E9" w:rsidRDefault="00000000">
      <w:pPr>
        <w:ind w:left="1399" w:right="14"/>
      </w:pPr>
      <w:r>
        <w:t>SW0 button on the SAMR21XPRO and OLED1XPRO (or) SAMR30XPRO and OLED1XPRO is pressed at the end node, a unicast message is sent to,</w:t>
      </w:r>
    </w:p>
    <w:p w14:paraId="1C8BF19D" w14:textId="77777777" w:rsidR="000825E9" w:rsidRDefault="00000000">
      <w:pPr>
        <w:numPr>
          <w:ilvl w:val="2"/>
          <w:numId w:val="27"/>
        </w:numPr>
        <w:ind w:right="1580" w:hanging="255"/>
      </w:pPr>
      <w:r>
        <w:t>the PAN Coordinator when indicated as, "xx-xxxxxx-me" (or)</w:t>
      </w:r>
    </w:p>
    <w:p w14:paraId="3FC0E4F5" w14:textId="77777777" w:rsidR="000825E9" w:rsidRDefault="00000000">
      <w:pPr>
        <w:numPr>
          <w:ilvl w:val="2"/>
          <w:numId w:val="27"/>
        </w:numPr>
        <w:spacing w:after="130"/>
        <w:ind w:right="1580" w:hanging="255"/>
      </w:pPr>
      <w:r>
        <w:t>the destination node when indicated as, "xx-xxxxxx".</w:t>
      </w:r>
    </w:p>
    <w:p w14:paraId="661C6B6F" w14:textId="77777777" w:rsidR="000825E9" w:rsidRDefault="00000000">
      <w:pPr>
        <w:ind w:left="1399" w:right="14"/>
      </w:pPr>
      <w:r>
        <w:t>After a successful transmission, the TX value is incremented at the source end node. The RX value is incremented at the destination node (PAN CO) and three bytes of source MAC addresses are displayed.</w:t>
      </w:r>
    </w:p>
    <w:tbl>
      <w:tblPr>
        <w:tblStyle w:val="TableGrid"/>
        <w:tblW w:w="9346" w:type="dxa"/>
        <w:tblInd w:w="852" w:type="dxa"/>
        <w:tblCellMar>
          <w:top w:w="106" w:type="dxa"/>
          <w:left w:w="64" w:type="dxa"/>
          <w:right w:w="115" w:type="dxa"/>
        </w:tblCellMar>
        <w:tblLook w:val="04A0" w:firstRow="1" w:lastRow="0" w:firstColumn="1" w:lastColumn="0" w:noHBand="0" w:noVBand="1"/>
      </w:tblPr>
      <w:tblGrid>
        <w:gridCol w:w="4673"/>
        <w:gridCol w:w="4673"/>
      </w:tblGrid>
      <w:tr w:rsidR="000825E9" w14:paraId="63C785BC" w14:textId="77777777">
        <w:trPr>
          <w:trHeight w:val="388"/>
        </w:trPr>
        <w:tc>
          <w:tcPr>
            <w:tcW w:w="4673" w:type="dxa"/>
            <w:tcBorders>
              <w:top w:val="single" w:sz="4" w:space="0" w:color="A7A9AB"/>
              <w:left w:val="single" w:sz="4" w:space="0" w:color="A7A9AB"/>
              <w:bottom w:val="single" w:sz="4" w:space="0" w:color="A7A9AB"/>
              <w:right w:val="single" w:sz="4" w:space="0" w:color="A7A9AB"/>
            </w:tcBorders>
            <w:shd w:val="clear" w:color="auto" w:fill="585858"/>
          </w:tcPr>
          <w:p w14:paraId="6B5278C2" w14:textId="77777777" w:rsidR="000825E9" w:rsidRDefault="00000000">
            <w:pPr>
              <w:spacing w:after="0" w:line="259" w:lineRule="auto"/>
              <w:ind w:left="50" w:firstLine="0"/>
              <w:jc w:val="center"/>
            </w:pPr>
            <w:r>
              <w:rPr>
                <w:b/>
                <w:color w:val="FFFFFF"/>
              </w:rPr>
              <w:lastRenderedPageBreak/>
              <w:t>Text on LCD Display</w:t>
            </w:r>
          </w:p>
        </w:tc>
        <w:tc>
          <w:tcPr>
            <w:tcW w:w="4673" w:type="dxa"/>
            <w:tcBorders>
              <w:top w:val="single" w:sz="4" w:space="0" w:color="A7A9AB"/>
              <w:left w:val="single" w:sz="4" w:space="0" w:color="A7A9AB"/>
              <w:bottom w:val="single" w:sz="4" w:space="0" w:color="A7A9AB"/>
              <w:right w:val="single" w:sz="4" w:space="0" w:color="A7A9AB"/>
            </w:tcBorders>
            <w:shd w:val="clear" w:color="auto" w:fill="585858"/>
          </w:tcPr>
          <w:p w14:paraId="55EF98D8" w14:textId="77777777" w:rsidR="000825E9" w:rsidRDefault="00000000">
            <w:pPr>
              <w:spacing w:after="0" w:line="259" w:lineRule="auto"/>
              <w:ind w:left="53" w:firstLine="0"/>
              <w:jc w:val="center"/>
            </w:pPr>
            <w:r>
              <w:rPr>
                <w:b/>
                <w:color w:val="FFFFFF"/>
              </w:rPr>
              <w:t>Description</w:t>
            </w:r>
          </w:p>
        </w:tc>
      </w:tr>
      <w:tr w:rsidR="000825E9" w14:paraId="556A43AC" w14:textId="77777777">
        <w:trPr>
          <w:trHeight w:val="711"/>
        </w:trPr>
        <w:tc>
          <w:tcPr>
            <w:tcW w:w="4673" w:type="dxa"/>
            <w:tcBorders>
              <w:top w:val="single" w:sz="4" w:space="0" w:color="A7A9AB"/>
              <w:left w:val="single" w:sz="4" w:space="0" w:color="A7A9AB"/>
              <w:bottom w:val="single" w:sz="4" w:space="0" w:color="A7A9AB"/>
              <w:right w:val="single" w:sz="4" w:space="0" w:color="A7A9AB"/>
            </w:tcBorders>
            <w:shd w:val="clear" w:color="auto" w:fill="F2F2F2"/>
            <w:vAlign w:val="center"/>
          </w:tcPr>
          <w:p w14:paraId="78627361" w14:textId="77777777" w:rsidR="000825E9" w:rsidRDefault="00000000">
            <w:pPr>
              <w:spacing w:after="12" w:line="259" w:lineRule="auto"/>
              <w:ind w:left="0" w:firstLine="0"/>
            </w:pPr>
            <w:r>
              <w:t>TX Messages: 2</w:t>
            </w:r>
          </w:p>
          <w:p w14:paraId="73F15AA1" w14:textId="77777777" w:rsidR="000825E9" w:rsidRDefault="00000000">
            <w:pPr>
              <w:spacing w:after="0" w:line="259" w:lineRule="auto"/>
              <w:ind w:left="0" w:firstLine="0"/>
            </w:pPr>
            <w:r>
              <w:t>RX Messages: 4</w:t>
            </w:r>
          </w:p>
        </w:tc>
        <w:tc>
          <w:tcPr>
            <w:tcW w:w="4673" w:type="dxa"/>
            <w:tcBorders>
              <w:top w:val="single" w:sz="4" w:space="0" w:color="A7A9AB"/>
              <w:left w:val="single" w:sz="4" w:space="0" w:color="A7A9AB"/>
              <w:bottom w:val="single" w:sz="4" w:space="0" w:color="A7A9AB"/>
              <w:right w:val="single" w:sz="4" w:space="0" w:color="A7A9AB"/>
            </w:tcBorders>
            <w:shd w:val="clear" w:color="auto" w:fill="F2F2F2"/>
            <w:vAlign w:val="center"/>
          </w:tcPr>
          <w:p w14:paraId="0D2EBF36" w14:textId="77777777" w:rsidR="000825E9" w:rsidRDefault="00000000">
            <w:pPr>
              <w:spacing w:after="0" w:line="259" w:lineRule="auto"/>
              <w:ind w:left="1" w:firstLine="0"/>
            </w:pPr>
            <w:r>
              <w:t>In the nodes, LCD displays the number of transmitted and received messages.</w:t>
            </w:r>
          </w:p>
        </w:tc>
      </w:tr>
      <w:tr w:rsidR="000825E9" w14:paraId="48E51C77" w14:textId="77777777">
        <w:trPr>
          <w:trHeight w:val="650"/>
        </w:trPr>
        <w:tc>
          <w:tcPr>
            <w:tcW w:w="4673" w:type="dxa"/>
            <w:tcBorders>
              <w:top w:val="single" w:sz="4" w:space="0" w:color="A7A9AB"/>
              <w:left w:val="single" w:sz="4" w:space="0" w:color="A7A9AB"/>
              <w:bottom w:val="single" w:sz="4" w:space="0" w:color="A7A9AB"/>
              <w:right w:val="single" w:sz="4" w:space="0" w:color="A7A9AB"/>
            </w:tcBorders>
            <w:shd w:val="clear" w:color="auto" w:fill="D9D9D9"/>
          </w:tcPr>
          <w:p w14:paraId="68B2FB25" w14:textId="77777777" w:rsidR="000825E9" w:rsidRDefault="00000000">
            <w:pPr>
              <w:spacing w:after="0" w:line="259" w:lineRule="auto"/>
              <w:ind w:left="0" w:firstLine="0"/>
            </w:pPr>
            <w:r>
              <w:t>Data Packet from Address:f78401</w:t>
            </w:r>
          </w:p>
        </w:tc>
        <w:tc>
          <w:tcPr>
            <w:tcW w:w="4673" w:type="dxa"/>
            <w:tcBorders>
              <w:top w:val="single" w:sz="4" w:space="0" w:color="A7A9AB"/>
              <w:left w:val="single" w:sz="4" w:space="0" w:color="A7A9AB"/>
              <w:bottom w:val="single" w:sz="4" w:space="0" w:color="A7A9AB"/>
              <w:right w:val="single" w:sz="4" w:space="0" w:color="A7A9AB"/>
            </w:tcBorders>
            <w:shd w:val="clear" w:color="auto" w:fill="D9D9D9"/>
          </w:tcPr>
          <w:p w14:paraId="3559963B" w14:textId="77777777" w:rsidR="000825E9" w:rsidRDefault="00000000">
            <w:pPr>
              <w:spacing w:after="0" w:line="259" w:lineRule="auto"/>
              <w:ind w:left="1" w:firstLine="0"/>
            </w:pPr>
            <w:r>
              <w:t>After one second, the LCD display shows this message.</w:t>
            </w:r>
          </w:p>
        </w:tc>
      </w:tr>
    </w:tbl>
    <w:p w14:paraId="1881E291" w14:textId="77777777" w:rsidR="000825E9" w:rsidRDefault="00000000">
      <w:pPr>
        <w:numPr>
          <w:ilvl w:val="0"/>
          <w:numId w:val="26"/>
        </w:numPr>
        <w:spacing w:after="122"/>
        <w:ind w:right="14" w:hanging="397"/>
      </w:pPr>
      <w:r>
        <w:t xml:space="preserve">If Joystick DOWN push button on the SAMR21ZLLEK or BUTTON 1 on the SAMR21XPRO and OLED1XPRO (or) SAMR30XPRO and OLED1XPRO is pressed at the end node, the LCD displays the next node available in the connection table. </w:t>
      </w:r>
      <w:r>
        <w:rPr>
          <w:b/>
        </w:rPr>
        <w:t>UP: 01-XXXXXX</w:t>
      </w:r>
    </w:p>
    <w:p w14:paraId="49DD8647" w14:textId="77777777" w:rsidR="000825E9" w:rsidRDefault="00000000">
      <w:pPr>
        <w:pStyle w:val="Heading2"/>
        <w:spacing w:after="132"/>
        <w:ind w:left="1399"/>
      </w:pPr>
      <w:r>
        <w:rPr>
          <w:sz w:val="20"/>
        </w:rPr>
        <w:t>DOWN: Change Node</w:t>
      </w:r>
    </w:p>
    <w:p w14:paraId="52753512" w14:textId="77777777" w:rsidR="000825E9" w:rsidRDefault="00000000">
      <w:pPr>
        <w:ind w:left="1399" w:right="14"/>
      </w:pPr>
      <w:r>
        <w:rPr>
          <w:b/>
        </w:rPr>
        <w:t>Note: </w:t>
      </w:r>
      <w:r>
        <w:t xml:space="preserve"> At the end nodes, UP push button on the SAMR21ZLLEK or SW0 button on the SAMR21XPRO and OLED1XPRO (or) SAMR30XPRO and OLED1XPRO is used to unicast message to the selected node. DOWN push button on the SAMR21ZLLEK or BUTTON 1 on the SAMR21XPRO and OLED1XPRO (or) SAMR30XPRO and OLED1XPRO is used to change or select the other destination node of the unicast message.</w:t>
      </w:r>
    </w:p>
    <w:p w14:paraId="7581E73A" w14:textId="77777777" w:rsidR="000825E9" w:rsidRDefault="00000000">
      <w:pPr>
        <w:spacing w:after="121"/>
        <w:ind w:left="1374" w:right="237" w:hanging="397"/>
      </w:pPr>
      <w:r>
        <w:t>6.</w:t>
      </w:r>
      <w:r>
        <w:tab/>
        <w:t xml:space="preserve">Press SW button at PAN CO to broadcast message to all the end nodes in the network. The LCD displays the incremented TX values. </w:t>
      </w:r>
      <w:r>
        <w:rPr>
          <w:b/>
        </w:rPr>
        <w:t>TX: xx , RX: yy</w:t>
      </w:r>
    </w:p>
    <w:p w14:paraId="1390874C" w14:textId="77777777" w:rsidR="000825E9" w:rsidRDefault="00000000">
      <w:pPr>
        <w:pStyle w:val="Heading2"/>
        <w:spacing w:after="132"/>
        <w:ind w:left="1399"/>
      </w:pPr>
      <w:r>
        <w:rPr>
          <w:sz w:val="20"/>
        </w:rPr>
        <w:t>Message Count</w:t>
      </w:r>
    </w:p>
    <w:p w14:paraId="2AA31F64" w14:textId="77777777" w:rsidR="000825E9" w:rsidRDefault="00000000">
      <w:pPr>
        <w:ind w:left="1399" w:right="14"/>
      </w:pPr>
      <w:r>
        <w:rPr>
          <w:b/>
        </w:rPr>
        <w:t>Note: </w:t>
      </w:r>
      <w:r>
        <w:t xml:space="preserve"> When the destination node receives the message from source (end nodes or PAN CO), the RX value is incremented. The respective nodes display the three bytes of source MAC address from which they received the message.</w:t>
      </w:r>
    </w:p>
    <w:p w14:paraId="4EF7FC52" w14:textId="77777777" w:rsidR="000825E9" w:rsidRDefault="00000000">
      <w:pPr>
        <w:tabs>
          <w:tab w:val="center" w:pos="1076"/>
          <w:tab w:val="center" w:pos="4955"/>
        </w:tabs>
        <w:spacing w:after="0"/>
        <w:ind w:left="0" w:firstLine="0"/>
      </w:pPr>
      <w:r>
        <w:rPr>
          <w:rFonts w:ascii="Calibri" w:eastAsia="Calibri" w:hAnsi="Calibri" w:cs="Calibri"/>
          <w:sz w:val="22"/>
        </w:rPr>
        <w:tab/>
      </w:r>
      <w:r>
        <w:t>7.</w:t>
      </w:r>
      <w:r>
        <w:tab/>
        <w:t>After few seconds, the display reverts to following messages on the LCD display.</w:t>
      </w:r>
    </w:p>
    <w:tbl>
      <w:tblPr>
        <w:tblStyle w:val="TableGrid"/>
        <w:tblW w:w="9346" w:type="dxa"/>
        <w:tblInd w:w="852" w:type="dxa"/>
        <w:tblCellMar>
          <w:top w:w="106" w:type="dxa"/>
          <w:left w:w="64" w:type="dxa"/>
          <w:right w:w="115" w:type="dxa"/>
        </w:tblCellMar>
        <w:tblLook w:val="04A0" w:firstRow="1" w:lastRow="0" w:firstColumn="1" w:lastColumn="0" w:noHBand="0" w:noVBand="1"/>
      </w:tblPr>
      <w:tblGrid>
        <w:gridCol w:w="4673"/>
        <w:gridCol w:w="4673"/>
      </w:tblGrid>
      <w:tr w:rsidR="000825E9" w14:paraId="015BB361" w14:textId="77777777">
        <w:trPr>
          <w:trHeight w:val="388"/>
        </w:trPr>
        <w:tc>
          <w:tcPr>
            <w:tcW w:w="4673" w:type="dxa"/>
            <w:tcBorders>
              <w:top w:val="single" w:sz="4" w:space="0" w:color="A7A9AB"/>
              <w:left w:val="single" w:sz="4" w:space="0" w:color="A7A9AB"/>
              <w:bottom w:val="single" w:sz="4" w:space="0" w:color="A7A9AB"/>
              <w:right w:val="single" w:sz="4" w:space="0" w:color="A7A9AB"/>
            </w:tcBorders>
            <w:shd w:val="clear" w:color="auto" w:fill="585858"/>
          </w:tcPr>
          <w:p w14:paraId="1A97AA16" w14:textId="77777777" w:rsidR="000825E9" w:rsidRDefault="00000000">
            <w:pPr>
              <w:spacing w:after="0" w:line="259" w:lineRule="auto"/>
              <w:ind w:left="50" w:firstLine="0"/>
              <w:jc w:val="center"/>
            </w:pPr>
            <w:r>
              <w:rPr>
                <w:b/>
                <w:color w:val="FFFFFF"/>
              </w:rPr>
              <w:t>Text on LCD Display</w:t>
            </w:r>
          </w:p>
        </w:tc>
        <w:tc>
          <w:tcPr>
            <w:tcW w:w="4673" w:type="dxa"/>
            <w:tcBorders>
              <w:top w:val="single" w:sz="4" w:space="0" w:color="A7A9AB"/>
              <w:left w:val="single" w:sz="4" w:space="0" w:color="A7A9AB"/>
              <w:bottom w:val="single" w:sz="4" w:space="0" w:color="A7A9AB"/>
              <w:right w:val="single" w:sz="4" w:space="0" w:color="A7A9AB"/>
            </w:tcBorders>
            <w:shd w:val="clear" w:color="auto" w:fill="585858"/>
          </w:tcPr>
          <w:p w14:paraId="4764CEBB" w14:textId="77777777" w:rsidR="000825E9" w:rsidRDefault="000825E9">
            <w:pPr>
              <w:spacing w:after="160" w:line="259" w:lineRule="auto"/>
              <w:ind w:left="0" w:firstLine="0"/>
            </w:pPr>
          </w:p>
        </w:tc>
      </w:tr>
      <w:tr w:rsidR="000825E9" w14:paraId="33A27D72" w14:textId="77777777">
        <w:trPr>
          <w:trHeight w:val="391"/>
        </w:trPr>
        <w:tc>
          <w:tcPr>
            <w:tcW w:w="4673" w:type="dxa"/>
            <w:tcBorders>
              <w:top w:val="single" w:sz="4" w:space="0" w:color="A7A9AB"/>
              <w:left w:val="single" w:sz="4" w:space="0" w:color="A7A9AB"/>
              <w:bottom w:val="single" w:sz="4" w:space="0" w:color="A7A9AB"/>
              <w:right w:val="single" w:sz="4" w:space="0" w:color="A7A9AB"/>
            </w:tcBorders>
            <w:shd w:val="clear" w:color="auto" w:fill="F2F2F2"/>
          </w:tcPr>
          <w:p w14:paraId="35FD42BE" w14:textId="77777777" w:rsidR="000825E9" w:rsidRDefault="00000000">
            <w:pPr>
              <w:spacing w:after="0" w:line="259" w:lineRule="auto"/>
              <w:ind w:left="0" w:firstLine="0"/>
            </w:pPr>
            <w:r>
              <w:t>PC : SW FUNC to Broadcast</w:t>
            </w:r>
          </w:p>
        </w:tc>
        <w:tc>
          <w:tcPr>
            <w:tcW w:w="4673" w:type="dxa"/>
            <w:tcBorders>
              <w:top w:val="single" w:sz="4" w:space="0" w:color="A7A9AB"/>
              <w:left w:val="single" w:sz="4" w:space="0" w:color="A7A9AB"/>
              <w:bottom w:val="single" w:sz="4" w:space="0" w:color="A7A9AB"/>
              <w:right w:val="single" w:sz="4" w:space="0" w:color="A7A9AB"/>
            </w:tcBorders>
            <w:shd w:val="clear" w:color="auto" w:fill="F2F2F2"/>
          </w:tcPr>
          <w:p w14:paraId="4FF636D6" w14:textId="77777777" w:rsidR="000825E9" w:rsidRDefault="00000000">
            <w:pPr>
              <w:spacing w:after="0" w:line="259" w:lineRule="auto"/>
              <w:ind w:left="1" w:firstLine="0"/>
            </w:pPr>
            <w:r>
              <w:t>At PAN CO</w:t>
            </w:r>
          </w:p>
        </w:tc>
      </w:tr>
      <w:tr w:rsidR="000825E9" w14:paraId="1F5A92BD" w14:textId="77777777">
        <w:trPr>
          <w:trHeight w:val="390"/>
        </w:trPr>
        <w:tc>
          <w:tcPr>
            <w:tcW w:w="4673" w:type="dxa"/>
            <w:tcBorders>
              <w:top w:val="single" w:sz="4" w:space="0" w:color="A7A9AB"/>
              <w:left w:val="single" w:sz="4" w:space="0" w:color="A7A9AB"/>
              <w:bottom w:val="single" w:sz="4" w:space="0" w:color="A7A9AB"/>
              <w:right w:val="single" w:sz="4" w:space="0" w:color="A7A9AB"/>
            </w:tcBorders>
            <w:shd w:val="clear" w:color="auto" w:fill="D9D9D9"/>
          </w:tcPr>
          <w:p w14:paraId="7BB33FC0" w14:textId="77777777" w:rsidR="000825E9" w:rsidRDefault="00000000">
            <w:pPr>
              <w:spacing w:after="0" w:line="259" w:lineRule="auto"/>
              <w:ind w:left="0" w:firstLine="0"/>
            </w:pPr>
            <w:r>
              <w:t>Press Joystick Center to Unicast</w:t>
            </w:r>
          </w:p>
        </w:tc>
        <w:tc>
          <w:tcPr>
            <w:tcW w:w="4673" w:type="dxa"/>
            <w:tcBorders>
              <w:top w:val="single" w:sz="4" w:space="0" w:color="A7A9AB"/>
              <w:left w:val="single" w:sz="4" w:space="0" w:color="A7A9AB"/>
              <w:bottom w:val="single" w:sz="4" w:space="0" w:color="A7A9AB"/>
              <w:right w:val="single" w:sz="4" w:space="0" w:color="A7A9AB"/>
            </w:tcBorders>
            <w:shd w:val="clear" w:color="auto" w:fill="D9D9D9"/>
          </w:tcPr>
          <w:p w14:paraId="26A19194" w14:textId="77777777" w:rsidR="000825E9" w:rsidRDefault="00000000">
            <w:pPr>
              <w:spacing w:after="0" w:line="259" w:lineRule="auto"/>
              <w:ind w:left="1" w:firstLine="0"/>
            </w:pPr>
            <w:r>
              <w:t>At source or destination end nodes</w:t>
            </w:r>
          </w:p>
        </w:tc>
      </w:tr>
    </w:tbl>
    <w:p w14:paraId="70BC2A6F" w14:textId="77777777" w:rsidR="000825E9" w:rsidRDefault="00000000">
      <w:pPr>
        <w:spacing w:after="113"/>
        <w:ind w:left="1399" w:right="14"/>
      </w:pPr>
      <w:r>
        <w:t>Hyper terminal shows the following upon many broadcasts from the PAN coordinator.</w:t>
      </w:r>
    </w:p>
    <w:p w14:paraId="7DB4D2FD" w14:textId="77777777" w:rsidR="000825E9" w:rsidRDefault="00000000">
      <w:pPr>
        <w:pStyle w:val="Heading2"/>
        <w:spacing w:after="0"/>
        <w:ind w:left="1399"/>
      </w:pPr>
      <w:r>
        <w:rPr>
          <w:sz w:val="20"/>
        </w:rPr>
        <w:t>Figure 7-5. Hyper Terminal Output</w:t>
      </w:r>
    </w:p>
    <w:p w14:paraId="1D0F3F0E" w14:textId="77777777" w:rsidR="000825E9" w:rsidRDefault="00000000">
      <w:pPr>
        <w:spacing w:after="0" w:line="259" w:lineRule="auto"/>
        <w:ind w:left="1596" w:firstLine="0"/>
      </w:pPr>
      <w:r>
        <w:rPr>
          <w:noProof/>
        </w:rPr>
        <w:drawing>
          <wp:inline distT="0" distB="0" distL="0" distR="0" wp14:anchorId="50ED26F5" wp14:editId="34FC697C">
            <wp:extent cx="5332027" cy="2205831"/>
            <wp:effectExtent l="0" t="0" r="0" b="0"/>
            <wp:docPr id="2316" name="Picture 2316"/>
            <wp:cNvGraphicFramePr/>
            <a:graphic xmlns:a="http://schemas.openxmlformats.org/drawingml/2006/main">
              <a:graphicData uri="http://schemas.openxmlformats.org/drawingml/2006/picture">
                <pic:pic xmlns:pic="http://schemas.openxmlformats.org/drawingml/2006/picture">
                  <pic:nvPicPr>
                    <pic:cNvPr id="2316" name="Picture 2316"/>
                    <pic:cNvPicPr/>
                  </pic:nvPicPr>
                  <pic:blipFill>
                    <a:blip r:embed="rId119"/>
                    <a:stretch>
                      <a:fillRect/>
                    </a:stretch>
                  </pic:blipFill>
                  <pic:spPr>
                    <a:xfrm>
                      <a:off x="0" y="0"/>
                      <a:ext cx="5332027" cy="2205831"/>
                    </a:xfrm>
                    <a:prstGeom prst="rect">
                      <a:avLst/>
                    </a:prstGeom>
                  </pic:spPr>
                </pic:pic>
              </a:graphicData>
            </a:graphic>
          </wp:inline>
        </w:drawing>
      </w:r>
    </w:p>
    <w:p w14:paraId="6CF2BB66" w14:textId="77777777" w:rsidR="000825E9" w:rsidRDefault="00000000">
      <w:pPr>
        <w:spacing w:after="4"/>
        <w:ind w:left="1374" w:right="14" w:hanging="397"/>
      </w:pPr>
      <w:r>
        <w:lastRenderedPageBreak/>
        <w:t>8.</w:t>
      </w:r>
      <w:r>
        <w:tab/>
        <w:t>When the device reboots or power is rebooted, it tries to restore the existing data from the nonvolatile memory and continues to operate in the same network with existing network information.</w:t>
      </w:r>
    </w:p>
    <w:p w14:paraId="370C248D" w14:textId="77777777" w:rsidR="000825E9" w:rsidRDefault="00000000">
      <w:pPr>
        <w:spacing w:after="134"/>
        <w:ind w:left="1399" w:right="14"/>
      </w:pPr>
      <w:r>
        <w:t>After a reboot, perform the following steps using the Network Freezer to restore the existing data in the node:</w:t>
      </w:r>
    </w:p>
    <w:p w14:paraId="67E30FA9" w14:textId="77777777" w:rsidR="000825E9" w:rsidRDefault="00000000">
      <w:pPr>
        <w:numPr>
          <w:ilvl w:val="0"/>
          <w:numId w:val="28"/>
        </w:numPr>
        <w:spacing w:after="30" w:line="265" w:lineRule="auto"/>
        <w:ind w:right="7" w:hanging="255"/>
      </w:pPr>
      <w:r>
        <w:t>After Step 1, the LCD displays (</w:t>
      </w:r>
      <w:r>
        <w:rPr>
          <w:rFonts w:ascii="Courier New" w:eastAsia="Courier New" w:hAnsi="Courier New" w:cs="Courier New"/>
        </w:rPr>
        <w:t>SW: Use Nwk Freezeer Press in 5 sec</w:t>
      </w:r>
      <w:r>
        <w:t>) message.</w:t>
      </w:r>
    </w:p>
    <w:p w14:paraId="0CDCA974" w14:textId="77777777" w:rsidR="000825E9" w:rsidRDefault="00000000">
      <w:pPr>
        <w:spacing w:after="0"/>
        <w:ind w:left="1796" w:right="14"/>
      </w:pPr>
      <w:r>
        <w:t>Press the SW button within 5 seconds to boot the application from stored network parameters, or the user can press and hold the SW button immediately after the power reboot till the LCD displays the following message.</w:t>
      </w:r>
    </w:p>
    <w:tbl>
      <w:tblPr>
        <w:tblStyle w:val="TableGrid"/>
        <w:tblW w:w="9346" w:type="dxa"/>
        <w:tblInd w:w="852" w:type="dxa"/>
        <w:tblCellMar>
          <w:top w:w="106" w:type="dxa"/>
          <w:left w:w="115" w:type="dxa"/>
          <w:right w:w="115" w:type="dxa"/>
        </w:tblCellMar>
        <w:tblLook w:val="04A0" w:firstRow="1" w:lastRow="0" w:firstColumn="1" w:lastColumn="0" w:noHBand="0" w:noVBand="1"/>
      </w:tblPr>
      <w:tblGrid>
        <w:gridCol w:w="9346"/>
      </w:tblGrid>
      <w:tr w:rsidR="000825E9" w14:paraId="05F3888A" w14:textId="77777777">
        <w:trPr>
          <w:trHeight w:val="388"/>
        </w:trPr>
        <w:tc>
          <w:tcPr>
            <w:tcW w:w="9346" w:type="dxa"/>
            <w:tcBorders>
              <w:top w:val="single" w:sz="4" w:space="0" w:color="A7A9AB"/>
              <w:left w:val="single" w:sz="4" w:space="0" w:color="A7A9AB"/>
              <w:bottom w:val="single" w:sz="4" w:space="0" w:color="A7A9AB"/>
              <w:right w:val="single" w:sz="4" w:space="0" w:color="A7A9AB"/>
            </w:tcBorders>
            <w:shd w:val="clear" w:color="auto" w:fill="585858"/>
          </w:tcPr>
          <w:p w14:paraId="085D7F91" w14:textId="77777777" w:rsidR="000825E9" w:rsidRDefault="00000000">
            <w:pPr>
              <w:spacing w:after="0" w:line="259" w:lineRule="auto"/>
              <w:ind w:left="0" w:firstLine="0"/>
              <w:jc w:val="center"/>
            </w:pPr>
            <w:r>
              <w:rPr>
                <w:b/>
                <w:color w:val="FFFFFF"/>
              </w:rPr>
              <w:t>Text on LCD Display</w:t>
            </w:r>
          </w:p>
        </w:tc>
      </w:tr>
      <w:tr w:rsidR="000825E9" w14:paraId="39328232" w14:textId="77777777">
        <w:trPr>
          <w:trHeight w:val="711"/>
        </w:trPr>
        <w:tc>
          <w:tcPr>
            <w:tcW w:w="9346" w:type="dxa"/>
            <w:tcBorders>
              <w:top w:val="single" w:sz="4" w:space="0" w:color="A7A9AB"/>
              <w:left w:val="single" w:sz="4" w:space="0" w:color="A7A9AB"/>
              <w:bottom w:val="single" w:sz="4" w:space="0" w:color="A7A9AB"/>
              <w:right w:val="single" w:sz="4" w:space="0" w:color="A7A9AB"/>
            </w:tcBorders>
            <w:shd w:val="clear" w:color="auto" w:fill="F2F2F2"/>
            <w:vAlign w:val="center"/>
          </w:tcPr>
          <w:p w14:paraId="6AC9C5B6" w14:textId="77777777" w:rsidR="000825E9" w:rsidRDefault="00000000">
            <w:pPr>
              <w:spacing w:after="12" w:line="259" w:lineRule="auto"/>
              <w:ind w:left="0" w:firstLine="0"/>
              <w:jc w:val="center"/>
            </w:pPr>
            <w:r>
              <w:t>SW: Use Nwk Freezer</w:t>
            </w:r>
          </w:p>
          <w:p w14:paraId="59B2BE11" w14:textId="77777777" w:rsidR="000825E9" w:rsidRDefault="00000000">
            <w:pPr>
              <w:spacing w:after="0" w:line="259" w:lineRule="auto"/>
              <w:ind w:left="0" w:firstLine="0"/>
              <w:jc w:val="center"/>
            </w:pPr>
            <w:r>
              <w:t>Press in 5 sec</w:t>
            </w:r>
          </w:p>
        </w:tc>
      </w:tr>
    </w:tbl>
    <w:p w14:paraId="61B980D8" w14:textId="77777777" w:rsidR="000825E9" w:rsidRDefault="00000000">
      <w:pPr>
        <w:numPr>
          <w:ilvl w:val="0"/>
          <w:numId w:val="28"/>
        </w:numPr>
        <w:spacing w:after="0"/>
        <w:ind w:right="7" w:hanging="255"/>
      </w:pPr>
      <w:r>
        <w:t>If the SW button is pressed within the timeout, the application restores the data from theNetwork Freezer and the LCD displays the following message.</w:t>
      </w:r>
    </w:p>
    <w:tbl>
      <w:tblPr>
        <w:tblStyle w:val="TableGrid"/>
        <w:tblW w:w="9346" w:type="dxa"/>
        <w:tblInd w:w="852" w:type="dxa"/>
        <w:tblCellMar>
          <w:top w:w="106" w:type="dxa"/>
          <w:left w:w="115" w:type="dxa"/>
          <w:right w:w="115" w:type="dxa"/>
        </w:tblCellMar>
        <w:tblLook w:val="04A0" w:firstRow="1" w:lastRow="0" w:firstColumn="1" w:lastColumn="0" w:noHBand="0" w:noVBand="1"/>
      </w:tblPr>
      <w:tblGrid>
        <w:gridCol w:w="9346"/>
      </w:tblGrid>
      <w:tr w:rsidR="000825E9" w14:paraId="601533B2" w14:textId="77777777">
        <w:trPr>
          <w:trHeight w:val="388"/>
        </w:trPr>
        <w:tc>
          <w:tcPr>
            <w:tcW w:w="9346" w:type="dxa"/>
            <w:tcBorders>
              <w:top w:val="single" w:sz="4" w:space="0" w:color="A7A9AB"/>
              <w:left w:val="single" w:sz="4" w:space="0" w:color="A7A9AB"/>
              <w:bottom w:val="single" w:sz="4" w:space="0" w:color="A7A9AB"/>
              <w:right w:val="single" w:sz="4" w:space="0" w:color="A7A9AB"/>
            </w:tcBorders>
            <w:shd w:val="clear" w:color="auto" w:fill="585858"/>
          </w:tcPr>
          <w:p w14:paraId="2490BFA7" w14:textId="77777777" w:rsidR="000825E9" w:rsidRDefault="00000000">
            <w:pPr>
              <w:spacing w:after="0" w:line="259" w:lineRule="auto"/>
              <w:ind w:left="0" w:firstLine="0"/>
              <w:jc w:val="center"/>
            </w:pPr>
            <w:r>
              <w:rPr>
                <w:b/>
                <w:color w:val="FFFFFF"/>
              </w:rPr>
              <w:t>Text on LCD Display</w:t>
            </w:r>
          </w:p>
        </w:tc>
      </w:tr>
      <w:tr w:rsidR="000825E9" w14:paraId="7D524103" w14:textId="77777777">
        <w:trPr>
          <w:trHeight w:val="391"/>
        </w:trPr>
        <w:tc>
          <w:tcPr>
            <w:tcW w:w="9346" w:type="dxa"/>
            <w:tcBorders>
              <w:top w:val="single" w:sz="4" w:space="0" w:color="A7A9AB"/>
              <w:left w:val="single" w:sz="4" w:space="0" w:color="A7A9AB"/>
              <w:bottom w:val="single" w:sz="4" w:space="0" w:color="A7A9AB"/>
              <w:right w:val="single" w:sz="4" w:space="0" w:color="A7A9AB"/>
            </w:tcBorders>
            <w:shd w:val="clear" w:color="auto" w:fill="F2F2F2"/>
          </w:tcPr>
          <w:p w14:paraId="286D1F30" w14:textId="77777777" w:rsidR="000825E9" w:rsidRDefault="00000000">
            <w:pPr>
              <w:spacing w:after="0" w:line="259" w:lineRule="auto"/>
              <w:ind w:left="0" w:firstLine="0"/>
              <w:jc w:val="center"/>
            </w:pPr>
            <w:r>
              <w:t>Restoring Network !!</w:t>
            </w:r>
          </w:p>
        </w:tc>
      </w:tr>
    </w:tbl>
    <w:p w14:paraId="5795025B" w14:textId="77777777" w:rsidR="000825E9" w:rsidRDefault="000825E9">
      <w:pPr>
        <w:sectPr w:rsidR="000825E9">
          <w:headerReference w:type="even" r:id="rId120"/>
          <w:headerReference w:type="default" r:id="rId121"/>
          <w:footerReference w:type="even" r:id="rId122"/>
          <w:footerReference w:type="default" r:id="rId123"/>
          <w:headerReference w:type="first" r:id="rId124"/>
          <w:footerReference w:type="first" r:id="rId125"/>
          <w:pgSz w:w="12240" w:h="15840"/>
          <w:pgMar w:top="1446" w:right="1310" w:bottom="1731" w:left="737" w:header="454" w:footer="418" w:gutter="0"/>
          <w:cols w:space="720"/>
        </w:sectPr>
      </w:pPr>
    </w:p>
    <w:p w14:paraId="0A88370D" w14:textId="77777777" w:rsidR="000825E9" w:rsidRDefault="00000000">
      <w:pPr>
        <w:pStyle w:val="Heading1"/>
        <w:tabs>
          <w:tab w:val="center" w:pos="3519"/>
        </w:tabs>
        <w:ind w:left="-15" w:firstLine="0"/>
      </w:pPr>
      <w:r>
        <w:lastRenderedPageBreak/>
        <w:t xml:space="preserve">8. </w:t>
      </w:r>
      <w:r>
        <w:tab/>
        <w:t>WSN Demo Mesh Reference Application</w:t>
      </w:r>
    </w:p>
    <w:p w14:paraId="26B4A6F8" w14:textId="77777777" w:rsidR="000825E9" w:rsidRDefault="00000000">
      <w:pPr>
        <w:spacing w:after="122"/>
        <w:ind w:left="860" w:right="14"/>
      </w:pPr>
      <w:r>
        <w:t>The WSNDemo application is based on the MiWi API. This application demonstrates the network and radio frequency performance of the hardware components. This application consists of the embedded firmware, which supports functions for PAN coordinator, coordinator, end device, GUI visualization application, and WSNMonitor, which runs on a PC. In the WSNDemo, the nodes communicate based on a proprietary messaging protocol.</w:t>
      </w:r>
    </w:p>
    <w:p w14:paraId="7B76493D" w14:textId="77777777" w:rsidR="000825E9" w:rsidRDefault="00000000">
      <w:pPr>
        <w:spacing w:after="122"/>
        <w:ind w:left="860" w:right="14"/>
      </w:pPr>
      <w:r>
        <w:t>The package includes the WSNMonitor PC application in binary format, and the WSNDemo embedded application is available in binary format and source code. The source code for the WSNDemo application can be modified and extended to develop WSN applications for a variety of application scenarios.</w:t>
      </w:r>
    </w:p>
    <w:p w14:paraId="03E49E80" w14:textId="77777777" w:rsidR="000825E9" w:rsidRDefault="00000000">
      <w:pPr>
        <w:spacing w:after="122"/>
        <w:ind w:left="860" w:right="14"/>
      </w:pPr>
      <w:r>
        <w:t>The end devices, coordinators, and PAN coordinator devices emulate the sensor data reading for light and temperature sensors, and forward collected data to the WSNMonitor application for visualization. The end devices follow a duty cycle to transmit data to the coordinator. Using the serial connection, the PAN coordinator transmits the received packets, along with its own sensor data (or emulated sensor data), to the WSNMonitor application. Those transmitted values are displayed on the WSNMonitor panes as temperature, light, and battery level measurements.</w:t>
      </w:r>
    </w:p>
    <w:p w14:paraId="74A1595B" w14:textId="77777777" w:rsidR="000825E9" w:rsidRDefault="00000000">
      <w:pPr>
        <w:ind w:left="860" w:right="14"/>
      </w:pPr>
      <w:r>
        <w:t>The WSNMonitor also visualizes network topology by drawing a tree of nodes that have joined the network. For each of the nodes, parameters like node address, node sensor information, and link quality data are displayed.</w:t>
      </w:r>
    </w:p>
    <w:p w14:paraId="6CEDF57C" w14:textId="77777777" w:rsidR="000825E9" w:rsidRDefault="00000000">
      <w:pPr>
        <w:numPr>
          <w:ilvl w:val="0"/>
          <w:numId w:val="29"/>
        </w:numPr>
        <w:ind w:left="1232" w:right="14" w:hanging="255"/>
      </w:pPr>
      <w:r>
        <w:t>RSSI indicates a link’s current condition and is measured in dBm. The RSSI resolution is 3 dBm.</w:t>
      </w:r>
    </w:p>
    <w:p w14:paraId="7FEF98F1" w14:textId="77777777" w:rsidR="000825E9" w:rsidRDefault="00000000">
      <w:pPr>
        <w:numPr>
          <w:ilvl w:val="0"/>
          <w:numId w:val="29"/>
        </w:numPr>
        <w:spacing w:after="121"/>
        <w:ind w:left="1232" w:right="14" w:hanging="255"/>
      </w:pPr>
      <w:r>
        <w:t>LQI is a numeric parameter defined within the 0 to 255 range, is used to measure the link quality. Larger values mean to have a better link, while values close to zero indicate a poor connection.</w:t>
      </w:r>
    </w:p>
    <w:p w14:paraId="25CB6258" w14:textId="77777777" w:rsidR="000825E9" w:rsidRDefault="00000000">
      <w:pPr>
        <w:spacing w:after="122"/>
        <w:ind w:left="860" w:right="14"/>
      </w:pPr>
      <w:r>
        <w:t>The Network Freezer feature is used to save or store critical network information into the non-volatile memory. By default, Network Freezer is enabled in WSN Demo application.</w:t>
      </w:r>
    </w:p>
    <w:p w14:paraId="06888923" w14:textId="77777777" w:rsidR="000825E9" w:rsidRDefault="00000000">
      <w:pPr>
        <w:spacing w:after="122"/>
        <w:ind w:left="860" w:right="14"/>
      </w:pPr>
      <w:r>
        <w:t>When the device reboots, it restores the existing data from the non-volatile memory and continues to operate in the same network with existing network information.</w:t>
      </w:r>
    </w:p>
    <w:p w14:paraId="3F01BBE9" w14:textId="77777777" w:rsidR="000825E9" w:rsidRDefault="00000000">
      <w:pPr>
        <w:spacing w:after="581"/>
        <w:ind w:left="860" w:right="14"/>
        <w:rPr>
          <w:ins w:id="43" w:author="Deepthi Mary Michael Kalaiarasan - I63736" w:date="2023-10-25T11:33:00Z"/>
        </w:rPr>
      </w:pPr>
      <w:r>
        <w:t>By default, the sleep feature is enabled in the end device application. Both the MCU and transceiver are in sleep when the device is idle.</w:t>
      </w:r>
    </w:p>
    <w:p w14:paraId="7DC3EFEA" w14:textId="6011B661" w:rsidR="00E851D7" w:rsidRDefault="00E851D7" w:rsidP="00E851D7">
      <w:pPr>
        <w:pStyle w:val="Heading2"/>
        <w:tabs>
          <w:tab w:val="center" w:pos="2037"/>
        </w:tabs>
        <w:ind w:left="-15" w:firstLine="0"/>
        <w:rPr>
          <w:ins w:id="44" w:author="Deepthi Mary Michael Kalaiarasan - I63736" w:date="2023-10-25T11:33:00Z"/>
        </w:rPr>
      </w:pPr>
      <w:ins w:id="45" w:author="Deepthi Mary Michael Kalaiarasan - I63736" w:date="2023-10-25T11:33:00Z">
        <w:r>
          <w:t xml:space="preserve">8.1 </w:t>
        </w:r>
        <w:r>
          <w:tab/>
          <w:t>Launching the Demo in MPLAB X</w:t>
        </w:r>
        <w:r w:rsidR="00466F9E">
          <w:t xml:space="preserve"> IDE and MCC</w:t>
        </w:r>
      </w:ins>
    </w:p>
    <w:p w14:paraId="57444699" w14:textId="77777777" w:rsidR="00466F9E" w:rsidRDefault="00466F9E" w:rsidP="00466F9E">
      <w:pPr>
        <w:rPr>
          <w:ins w:id="46" w:author="Deepthi Mary Michael Kalaiarasan - I63736" w:date="2023-10-25T11:33:00Z"/>
        </w:rPr>
      </w:pPr>
    </w:p>
    <w:p w14:paraId="6F17295F" w14:textId="135B3E68" w:rsidR="00466F9E" w:rsidRDefault="00055C7E">
      <w:pPr>
        <w:pStyle w:val="ListParagraph"/>
        <w:numPr>
          <w:ilvl w:val="0"/>
          <w:numId w:val="50"/>
        </w:numPr>
        <w:rPr>
          <w:ins w:id="47" w:author="Deepthi Mary Michael Kalaiarasan - I63736" w:date="2023-11-01T15:38:00Z"/>
        </w:rPr>
      </w:pPr>
      <w:ins w:id="48" w:author="Deepthi Mary Michael Kalaiarasan - I63736" w:date="2023-10-25T11:37:00Z">
        <w:r>
          <w:t xml:space="preserve">Followed by steps mentioned in </w:t>
        </w:r>
      </w:ins>
      <w:ins w:id="49" w:author="Deepthi Mary Michael Kalaiarasan - I63736" w:date="2023-10-25T11:38:00Z">
        <w:r w:rsidR="00405F35">
          <w:fldChar w:fldCharType="begin"/>
        </w:r>
        <w:r w:rsidR="00405F35">
          <w:instrText>HYPERLINK "https://onlinedocs.microchip.com/oxy/GUID-A5330D3A-9F51-4A26-B71D-8503A493DF9C-en-US-3/GUID-B86E8493-D00D-46EF-8624-D412342147F0.html"</w:instrText>
        </w:r>
        <w:r w:rsidR="00405F35">
          <w:fldChar w:fldCharType="separate"/>
        </w:r>
        <w:r w:rsidRPr="00405F35">
          <w:rPr>
            <w:rStyle w:val="Hyperlink"/>
          </w:rPr>
          <w:t>link</w:t>
        </w:r>
        <w:r w:rsidR="00405F35">
          <w:fldChar w:fldCharType="end"/>
        </w:r>
        <w:r w:rsidR="00405F35">
          <w:t xml:space="preserve"> (section </w:t>
        </w:r>
      </w:ins>
      <w:ins w:id="50" w:author="Deepthi Mary Michael Kalaiarasan - I63736" w:date="2023-10-25T11:39:00Z">
        <w:r w:rsidR="00D21F03">
          <w:t>3.1.3 in this doc)</w:t>
        </w:r>
      </w:ins>
      <w:ins w:id="51" w:author="Deepthi Mary Michael Kalaiarasan - I63736" w:date="2023-10-25T11:37:00Z">
        <w:r>
          <w:t xml:space="preserve"> for creating</w:t>
        </w:r>
        <w:r w:rsidR="004D46C3">
          <w:t xml:space="preserve"> a new MCC Harmony Project, the following steps shows the </w:t>
        </w:r>
      </w:ins>
      <w:ins w:id="52" w:author="Deepthi Mary Michael Kalaiarasan - I63736" w:date="2023-10-25T11:38:00Z">
        <w:r w:rsidR="004D46C3">
          <w:t>additional configurations that needs to be done before building and flashing the application.</w:t>
        </w:r>
      </w:ins>
    </w:p>
    <w:p w14:paraId="579A0AF7" w14:textId="77777777" w:rsidR="00F307EA" w:rsidRDefault="00F307EA" w:rsidP="00F307EA">
      <w:pPr>
        <w:pStyle w:val="ListParagraph"/>
        <w:ind w:left="417" w:firstLine="0"/>
        <w:rPr>
          <w:ins w:id="53" w:author="Deepthi Mary Michael Kalaiarasan - I63736" w:date="2023-11-01T15:38:00Z"/>
        </w:rPr>
      </w:pPr>
    </w:p>
    <w:p w14:paraId="1317E7E3" w14:textId="15713C3D" w:rsidR="00F307EA" w:rsidRDefault="00AA0A1C" w:rsidP="00F307EA">
      <w:pPr>
        <w:pStyle w:val="ListParagraph"/>
        <w:ind w:left="417" w:firstLine="0"/>
        <w:rPr>
          <w:ins w:id="54" w:author="Deepthi Mary Michael Kalaiarasan - I63736" w:date="2023-11-01T15:44:00Z"/>
        </w:rPr>
      </w:pPr>
      <w:ins w:id="55" w:author="Deepthi Mary Michael Kalaiarasan - I63736" w:date="2023-11-01T15:43:00Z">
        <w:r>
          <w:rPr>
            <w:noProof/>
          </w:rPr>
          <w:lastRenderedPageBreak/>
          <w:drawing>
            <wp:inline distT="0" distB="0" distL="0" distR="0" wp14:anchorId="3420B193" wp14:editId="70729A22">
              <wp:extent cx="6471285" cy="4516755"/>
              <wp:effectExtent l="0" t="0" r="5715" b="0"/>
              <wp:docPr id="2063161491" name="Picture 1"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61491" name="Picture 1" descr="A screenshot of a project&#10;&#10;Description automatically generated"/>
                      <pic:cNvPicPr/>
                    </pic:nvPicPr>
                    <pic:blipFill>
                      <a:blip r:embed="rId126"/>
                      <a:stretch>
                        <a:fillRect/>
                      </a:stretch>
                    </pic:blipFill>
                    <pic:spPr>
                      <a:xfrm>
                        <a:off x="0" y="0"/>
                        <a:ext cx="6471285" cy="4516755"/>
                      </a:xfrm>
                      <a:prstGeom prst="rect">
                        <a:avLst/>
                      </a:prstGeom>
                    </pic:spPr>
                  </pic:pic>
                </a:graphicData>
              </a:graphic>
            </wp:inline>
          </w:drawing>
        </w:r>
      </w:ins>
    </w:p>
    <w:p w14:paraId="67F07BB3" w14:textId="77777777" w:rsidR="001D2A78" w:rsidRDefault="001D2A78" w:rsidP="00F307EA">
      <w:pPr>
        <w:pStyle w:val="ListParagraph"/>
        <w:ind w:left="417" w:firstLine="0"/>
        <w:rPr>
          <w:ins w:id="56" w:author="Deepthi Mary Michael Kalaiarasan - I63736" w:date="2023-11-01T15:44:00Z"/>
        </w:rPr>
      </w:pPr>
    </w:p>
    <w:p w14:paraId="2DF61954" w14:textId="187DAAD3" w:rsidR="001D2A78" w:rsidRDefault="001D2A78" w:rsidP="00F307EA">
      <w:pPr>
        <w:pStyle w:val="ListParagraph"/>
        <w:ind w:left="417" w:firstLine="0"/>
        <w:rPr>
          <w:ins w:id="57" w:author="Deepthi Mary Michael Kalaiarasan - I63736" w:date="2023-11-01T22:24:00Z"/>
        </w:rPr>
      </w:pPr>
      <w:ins w:id="58" w:author="Deepthi Mary Michael Kalaiarasan - I63736" w:date="2023-11-01T15:44:00Z">
        <w:r>
          <w:rPr>
            <w:noProof/>
          </w:rPr>
          <w:lastRenderedPageBreak/>
          <w:drawing>
            <wp:inline distT="0" distB="0" distL="0" distR="0" wp14:anchorId="280F1734" wp14:editId="6B0AD4D1">
              <wp:extent cx="6471285" cy="4638675"/>
              <wp:effectExtent l="0" t="0" r="5715" b="9525"/>
              <wp:docPr id="1187161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61399" name="Picture 1" descr="A screenshot of a computer&#10;&#10;Description automatically generated"/>
                      <pic:cNvPicPr/>
                    </pic:nvPicPr>
                    <pic:blipFill>
                      <a:blip r:embed="rId127"/>
                      <a:stretch>
                        <a:fillRect/>
                      </a:stretch>
                    </pic:blipFill>
                    <pic:spPr>
                      <a:xfrm>
                        <a:off x="0" y="0"/>
                        <a:ext cx="6471285" cy="4638675"/>
                      </a:xfrm>
                      <a:prstGeom prst="rect">
                        <a:avLst/>
                      </a:prstGeom>
                    </pic:spPr>
                  </pic:pic>
                </a:graphicData>
              </a:graphic>
            </wp:inline>
          </w:drawing>
        </w:r>
      </w:ins>
    </w:p>
    <w:p w14:paraId="07E795B5" w14:textId="77777777" w:rsidR="003C1AA7" w:rsidRDefault="003C1AA7" w:rsidP="00F307EA">
      <w:pPr>
        <w:pStyle w:val="ListParagraph"/>
        <w:ind w:left="417" w:firstLine="0"/>
        <w:rPr>
          <w:ins w:id="59" w:author="Deepthi Mary Michael Kalaiarasan - I63736" w:date="2023-11-01T22:24:00Z"/>
        </w:rPr>
      </w:pPr>
    </w:p>
    <w:p w14:paraId="4AE8AFF4" w14:textId="0A6D714F" w:rsidR="003C1AA7" w:rsidRDefault="003C1AA7" w:rsidP="00F307EA">
      <w:pPr>
        <w:pStyle w:val="ListParagraph"/>
        <w:ind w:left="417" w:firstLine="0"/>
        <w:rPr>
          <w:ins w:id="60" w:author="Deepthi Mary Michael Kalaiarasan - I63736" w:date="2023-11-01T22:24:00Z"/>
        </w:rPr>
      </w:pPr>
      <w:ins w:id="61" w:author="Deepthi Mary Michael Kalaiarasan - I63736" w:date="2023-11-01T22:24:00Z">
        <w:r>
          <w:rPr>
            <w:noProof/>
          </w:rPr>
          <w:lastRenderedPageBreak/>
          <w:drawing>
            <wp:inline distT="0" distB="0" distL="0" distR="0" wp14:anchorId="23A09980" wp14:editId="74CEB380">
              <wp:extent cx="6471285" cy="4657090"/>
              <wp:effectExtent l="0" t="0" r="5715" b="0"/>
              <wp:docPr id="7713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9229" name=""/>
                      <pic:cNvPicPr/>
                    </pic:nvPicPr>
                    <pic:blipFill>
                      <a:blip r:embed="rId128"/>
                      <a:stretch>
                        <a:fillRect/>
                      </a:stretch>
                    </pic:blipFill>
                    <pic:spPr>
                      <a:xfrm>
                        <a:off x="0" y="0"/>
                        <a:ext cx="6471285" cy="4657090"/>
                      </a:xfrm>
                      <a:prstGeom prst="rect">
                        <a:avLst/>
                      </a:prstGeom>
                    </pic:spPr>
                  </pic:pic>
                </a:graphicData>
              </a:graphic>
            </wp:inline>
          </w:drawing>
        </w:r>
      </w:ins>
    </w:p>
    <w:p w14:paraId="1B5CF3C3" w14:textId="77777777" w:rsidR="003C1AA7" w:rsidRDefault="003C1AA7" w:rsidP="00F307EA">
      <w:pPr>
        <w:pStyle w:val="ListParagraph"/>
        <w:ind w:left="417" w:firstLine="0"/>
        <w:rPr>
          <w:ins w:id="62" w:author="Deepthi Mary Michael Kalaiarasan - I63736" w:date="2023-11-01T22:25:00Z"/>
        </w:rPr>
      </w:pPr>
    </w:p>
    <w:p w14:paraId="55ACEA7C" w14:textId="77777777" w:rsidR="003A6B1F" w:rsidRDefault="003A6B1F" w:rsidP="00F307EA">
      <w:pPr>
        <w:pStyle w:val="ListParagraph"/>
        <w:ind w:left="417" w:firstLine="0"/>
        <w:rPr>
          <w:ins w:id="63" w:author="Deepthi Mary Michael Kalaiarasan - I63736" w:date="2023-11-01T22:25:00Z"/>
        </w:rPr>
      </w:pPr>
    </w:p>
    <w:p w14:paraId="22012B83" w14:textId="34DF9B03" w:rsidR="003A6B1F" w:rsidRDefault="003A6B1F" w:rsidP="00F307EA">
      <w:pPr>
        <w:pStyle w:val="ListParagraph"/>
        <w:ind w:left="417" w:firstLine="0"/>
        <w:rPr>
          <w:ins w:id="64" w:author="Deepthi Mary Michael Kalaiarasan - I63736" w:date="2023-11-01T22:25:00Z"/>
        </w:rPr>
      </w:pPr>
      <w:ins w:id="65" w:author="Deepthi Mary Michael Kalaiarasan - I63736" w:date="2023-11-01T22:25:00Z">
        <w:r>
          <w:rPr>
            <w:noProof/>
          </w:rPr>
          <w:lastRenderedPageBreak/>
          <w:drawing>
            <wp:inline distT="0" distB="0" distL="0" distR="0" wp14:anchorId="014A8335" wp14:editId="2289265F">
              <wp:extent cx="6471285" cy="4671060"/>
              <wp:effectExtent l="0" t="0" r="5715" b="0"/>
              <wp:docPr id="1397180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80366" name="Picture 1" descr="A screenshot of a computer&#10;&#10;Description automatically generated"/>
                      <pic:cNvPicPr/>
                    </pic:nvPicPr>
                    <pic:blipFill>
                      <a:blip r:embed="rId129"/>
                      <a:stretch>
                        <a:fillRect/>
                      </a:stretch>
                    </pic:blipFill>
                    <pic:spPr>
                      <a:xfrm>
                        <a:off x="0" y="0"/>
                        <a:ext cx="6471285" cy="4671060"/>
                      </a:xfrm>
                      <a:prstGeom prst="rect">
                        <a:avLst/>
                      </a:prstGeom>
                    </pic:spPr>
                  </pic:pic>
                </a:graphicData>
              </a:graphic>
            </wp:inline>
          </w:drawing>
        </w:r>
      </w:ins>
    </w:p>
    <w:p w14:paraId="2BFBFD9C" w14:textId="77777777" w:rsidR="003A6B1F" w:rsidRDefault="003A6B1F" w:rsidP="00F307EA">
      <w:pPr>
        <w:pStyle w:val="ListParagraph"/>
        <w:ind w:left="417" w:firstLine="0"/>
        <w:rPr>
          <w:ins w:id="66" w:author="Deepthi Mary Michael Kalaiarasan - I63736" w:date="2023-11-01T22:25:00Z"/>
        </w:rPr>
      </w:pPr>
    </w:p>
    <w:p w14:paraId="661993D1" w14:textId="77777777" w:rsidR="003A6B1F" w:rsidRDefault="003A6B1F" w:rsidP="00F307EA">
      <w:pPr>
        <w:pStyle w:val="ListParagraph"/>
        <w:ind w:left="417" w:firstLine="0"/>
        <w:rPr>
          <w:ins w:id="67" w:author="Deepthi Mary Michael Kalaiarasan - I63736" w:date="2023-11-01T22:27:00Z"/>
        </w:rPr>
      </w:pPr>
    </w:p>
    <w:p w14:paraId="0FD044B5" w14:textId="16BBD0B1" w:rsidR="00354F5B" w:rsidRDefault="00354F5B" w:rsidP="00F307EA">
      <w:pPr>
        <w:pStyle w:val="ListParagraph"/>
        <w:ind w:left="417" w:firstLine="0"/>
        <w:rPr>
          <w:ins w:id="68" w:author="Deepthi Mary Michael Kalaiarasan - I63736" w:date="2023-11-01T22:29:00Z"/>
        </w:rPr>
      </w:pPr>
      <w:ins w:id="69" w:author="Deepthi Mary Michael Kalaiarasan - I63736" w:date="2023-11-01T22:27:00Z">
        <w:r>
          <w:rPr>
            <w:noProof/>
          </w:rPr>
          <w:lastRenderedPageBreak/>
          <w:drawing>
            <wp:inline distT="0" distB="0" distL="0" distR="0" wp14:anchorId="3E41E174" wp14:editId="03D271B6">
              <wp:extent cx="6471285" cy="3437255"/>
              <wp:effectExtent l="0" t="0" r="5715" b="0"/>
              <wp:docPr id="297023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23170" name="Picture 1" descr="A screenshot of a computer&#10;&#10;Description automatically generated"/>
                      <pic:cNvPicPr/>
                    </pic:nvPicPr>
                    <pic:blipFill>
                      <a:blip r:embed="rId130"/>
                      <a:stretch>
                        <a:fillRect/>
                      </a:stretch>
                    </pic:blipFill>
                    <pic:spPr>
                      <a:xfrm>
                        <a:off x="0" y="0"/>
                        <a:ext cx="6471285" cy="3437255"/>
                      </a:xfrm>
                      <a:prstGeom prst="rect">
                        <a:avLst/>
                      </a:prstGeom>
                    </pic:spPr>
                  </pic:pic>
                </a:graphicData>
              </a:graphic>
            </wp:inline>
          </w:drawing>
        </w:r>
      </w:ins>
    </w:p>
    <w:p w14:paraId="272FA38C" w14:textId="77777777" w:rsidR="008E315D" w:rsidRDefault="008E315D" w:rsidP="00F307EA">
      <w:pPr>
        <w:pStyle w:val="ListParagraph"/>
        <w:ind w:left="417" w:firstLine="0"/>
        <w:rPr>
          <w:ins w:id="70" w:author="Deepthi Mary Michael Kalaiarasan - I63736" w:date="2023-11-01T22:29:00Z"/>
        </w:rPr>
      </w:pPr>
    </w:p>
    <w:p w14:paraId="5DC6F0BC" w14:textId="4B2699AF" w:rsidR="008E315D" w:rsidRDefault="008E315D" w:rsidP="00F307EA">
      <w:pPr>
        <w:pStyle w:val="ListParagraph"/>
        <w:ind w:left="417" w:firstLine="0"/>
        <w:rPr>
          <w:ins w:id="71" w:author="Deepthi Mary Michael Kalaiarasan - I63736" w:date="2023-11-01T22:30:00Z"/>
        </w:rPr>
      </w:pPr>
      <w:ins w:id="72" w:author="Deepthi Mary Michael Kalaiarasan - I63736" w:date="2023-11-01T22:29:00Z">
        <w:r>
          <w:rPr>
            <w:noProof/>
          </w:rPr>
          <w:drawing>
            <wp:inline distT="0" distB="0" distL="0" distR="0" wp14:anchorId="22E29D67" wp14:editId="3725693B">
              <wp:extent cx="6471285" cy="3020060"/>
              <wp:effectExtent l="0" t="0" r="5715" b="8890"/>
              <wp:docPr id="599197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97430" name="Picture 1" descr="A screenshot of a computer&#10;&#10;Description automatically generated"/>
                      <pic:cNvPicPr/>
                    </pic:nvPicPr>
                    <pic:blipFill>
                      <a:blip r:embed="rId131"/>
                      <a:stretch>
                        <a:fillRect/>
                      </a:stretch>
                    </pic:blipFill>
                    <pic:spPr>
                      <a:xfrm>
                        <a:off x="0" y="0"/>
                        <a:ext cx="6471285" cy="3020060"/>
                      </a:xfrm>
                      <a:prstGeom prst="rect">
                        <a:avLst/>
                      </a:prstGeom>
                    </pic:spPr>
                  </pic:pic>
                </a:graphicData>
              </a:graphic>
            </wp:inline>
          </w:drawing>
        </w:r>
      </w:ins>
    </w:p>
    <w:p w14:paraId="427CC9E7" w14:textId="77777777" w:rsidR="002E4235" w:rsidRDefault="002E4235" w:rsidP="00F307EA">
      <w:pPr>
        <w:pStyle w:val="ListParagraph"/>
        <w:ind w:left="417" w:firstLine="0"/>
        <w:rPr>
          <w:ins w:id="73" w:author="Deepthi Mary Michael Kalaiarasan - I63736" w:date="2023-11-01T22:30:00Z"/>
        </w:rPr>
      </w:pPr>
    </w:p>
    <w:p w14:paraId="0810A6FC" w14:textId="64981D07" w:rsidR="002E4235" w:rsidRDefault="00D90BB9" w:rsidP="00F307EA">
      <w:pPr>
        <w:pStyle w:val="ListParagraph"/>
        <w:ind w:left="417" w:firstLine="0"/>
        <w:rPr>
          <w:ins w:id="74" w:author="Deepthi Mary Michael Kalaiarasan - I63736" w:date="2023-11-01T22:31:00Z"/>
        </w:rPr>
      </w:pPr>
      <w:ins w:id="75" w:author="Deepthi Mary Michael Kalaiarasan - I63736" w:date="2023-11-01T22:31:00Z">
        <w:r>
          <w:rPr>
            <w:noProof/>
          </w:rPr>
          <w:lastRenderedPageBreak/>
          <w:drawing>
            <wp:inline distT="0" distB="0" distL="0" distR="0" wp14:anchorId="3A9E9034" wp14:editId="63E3CE55">
              <wp:extent cx="6471285" cy="4934585"/>
              <wp:effectExtent l="0" t="0" r="5715" b="0"/>
              <wp:docPr id="2136756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56985" name="Picture 1" descr="A screenshot of a computer&#10;&#10;Description automatically generated"/>
                      <pic:cNvPicPr/>
                    </pic:nvPicPr>
                    <pic:blipFill>
                      <a:blip r:embed="rId132"/>
                      <a:stretch>
                        <a:fillRect/>
                      </a:stretch>
                    </pic:blipFill>
                    <pic:spPr>
                      <a:xfrm>
                        <a:off x="0" y="0"/>
                        <a:ext cx="6471285" cy="4934585"/>
                      </a:xfrm>
                      <a:prstGeom prst="rect">
                        <a:avLst/>
                      </a:prstGeom>
                    </pic:spPr>
                  </pic:pic>
                </a:graphicData>
              </a:graphic>
            </wp:inline>
          </w:drawing>
        </w:r>
      </w:ins>
    </w:p>
    <w:p w14:paraId="7CF6CBB5" w14:textId="701C2028" w:rsidR="00D90BB9" w:rsidRDefault="00761626" w:rsidP="00F307EA">
      <w:pPr>
        <w:pStyle w:val="ListParagraph"/>
        <w:ind w:left="417" w:firstLine="0"/>
        <w:rPr>
          <w:ins w:id="76" w:author="Deepthi Mary Michael Kalaiarasan - I63736" w:date="2023-11-01T22:32:00Z"/>
        </w:rPr>
      </w:pPr>
      <w:ins w:id="77" w:author="Deepthi Mary Michael Kalaiarasan - I63736" w:date="2023-11-01T22:31:00Z">
        <w:r>
          <w:rPr>
            <w:noProof/>
          </w:rPr>
          <w:lastRenderedPageBreak/>
          <w:drawing>
            <wp:inline distT="0" distB="0" distL="0" distR="0" wp14:anchorId="020A942C" wp14:editId="1B3130A6">
              <wp:extent cx="6471285" cy="3634740"/>
              <wp:effectExtent l="0" t="0" r="5715" b="3810"/>
              <wp:docPr id="87191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1822" name="Picture 1" descr="A screenshot of a computer&#10;&#10;Description automatically generated"/>
                      <pic:cNvPicPr/>
                    </pic:nvPicPr>
                    <pic:blipFill>
                      <a:blip r:embed="rId133"/>
                      <a:stretch>
                        <a:fillRect/>
                      </a:stretch>
                    </pic:blipFill>
                    <pic:spPr>
                      <a:xfrm>
                        <a:off x="0" y="0"/>
                        <a:ext cx="6471285" cy="3634740"/>
                      </a:xfrm>
                      <a:prstGeom prst="rect">
                        <a:avLst/>
                      </a:prstGeom>
                    </pic:spPr>
                  </pic:pic>
                </a:graphicData>
              </a:graphic>
            </wp:inline>
          </w:drawing>
        </w:r>
      </w:ins>
    </w:p>
    <w:p w14:paraId="7BB0C583" w14:textId="77777777" w:rsidR="00B86CE6" w:rsidRDefault="00B86CE6" w:rsidP="00F307EA">
      <w:pPr>
        <w:pStyle w:val="ListParagraph"/>
        <w:ind w:left="417" w:firstLine="0"/>
        <w:rPr>
          <w:ins w:id="78" w:author="Deepthi Mary Michael Kalaiarasan - I63736" w:date="2023-11-01T22:32:00Z"/>
        </w:rPr>
      </w:pPr>
    </w:p>
    <w:p w14:paraId="44290222" w14:textId="7F0FA97A" w:rsidR="00B86CE6" w:rsidRDefault="00B86CE6" w:rsidP="00F307EA">
      <w:pPr>
        <w:pStyle w:val="ListParagraph"/>
        <w:ind w:left="417" w:firstLine="0"/>
        <w:rPr>
          <w:ins w:id="79" w:author="Deepthi Mary Michael Kalaiarasan - I63736" w:date="2023-11-01T22:34:00Z"/>
        </w:rPr>
      </w:pPr>
      <w:ins w:id="80" w:author="Deepthi Mary Michael Kalaiarasan - I63736" w:date="2023-11-01T22:32:00Z">
        <w:r>
          <w:rPr>
            <w:noProof/>
          </w:rPr>
          <w:lastRenderedPageBreak/>
          <w:drawing>
            <wp:inline distT="0" distB="0" distL="0" distR="0" wp14:anchorId="16E597A5" wp14:editId="53038458">
              <wp:extent cx="6471285" cy="4343400"/>
              <wp:effectExtent l="0" t="0" r="5715" b="0"/>
              <wp:docPr id="1153746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46826" name="Picture 1" descr="A screenshot of a computer&#10;&#10;Description automatically generated"/>
                      <pic:cNvPicPr/>
                    </pic:nvPicPr>
                    <pic:blipFill>
                      <a:blip r:embed="rId134"/>
                      <a:stretch>
                        <a:fillRect/>
                      </a:stretch>
                    </pic:blipFill>
                    <pic:spPr>
                      <a:xfrm>
                        <a:off x="0" y="0"/>
                        <a:ext cx="6471285" cy="4343400"/>
                      </a:xfrm>
                      <a:prstGeom prst="rect">
                        <a:avLst/>
                      </a:prstGeom>
                    </pic:spPr>
                  </pic:pic>
                </a:graphicData>
              </a:graphic>
            </wp:inline>
          </w:drawing>
        </w:r>
      </w:ins>
    </w:p>
    <w:p w14:paraId="600E5D46" w14:textId="77777777" w:rsidR="009E2B21" w:rsidRDefault="009E2B21" w:rsidP="00F307EA">
      <w:pPr>
        <w:pStyle w:val="ListParagraph"/>
        <w:ind w:left="417" w:firstLine="0"/>
        <w:rPr>
          <w:ins w:id="81" w:author="Deepthi Mary Michael Kalaiarasan - I63736" w:date="2023-11-01T22:34:00Z"/>
        </w:rPr>
      </w:pPr>
    </w:p>
    <w:p w14:paraId="4266E814" w14:textId="552C7305" w:rsidR="009E2B21" w:rsidRDefault="009E2B21" w:rsidP="00F307EA">
      <w:pPr>
        <w:pStyle w:val="ListParagraph"/>
        <w:ind w:left="417" w:firstLine="0"/>
        <w:rPr>
          <w:ins w:id="82" w:author="Deepthi Mary Michael Kalaiarasan - I63736" w:date="2023-11-01T22:35:00Z"/>
        </w:rPr>
      </w:pPr>
      <w:ins w:id="83" w:author="Deepthi Mary Michael Kalaiarasan - I63736" w:date="2023-11-01T22:34:00Z">
        <w:r>
          <w:rPr>
            <w:noProof/>
          </w:rPr>
          <w:lastRenderedPageBreak/>
          <w:drawing>
            <wp:inline distT="0" distB="0" distL="0" distR="0" wp14:anchorId="25457078" wp14:editId="24DB0C03">
              <wp:extent cx="6471285" cy="4050665"/>
              <wp:effectExtent l="0" t="0" r="5715" b="6985"/>
              <wp:docPr id="5557022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02298" name="Picture 1" descr="A screenshot of a computer program&#10;&#10;Description automatically generated"/>
                      <pic:cNvPicPr/>
                    </pic:nvPicPr>
                    <pic:blipFill>
                      <a:blip r:embed="rId135"/>
                      <a:stretch>
                        <a:fillRect/>
                      </a:stretch>
                    </pic:blipFill>
                    <pic:spPr>
                      <a:xfrm>
                        <a:off x="0" y="0"/>
                        <a:ext cx="6471285" cy="4050665"/>
                      </a:xfrm>
                      <a:prstGeom prst="rect">
                        <a:avLst/>
                      </a:prstGeom>
                    </pic:spPr>
                  </pic:pic>
                </a:graphicData>
              </a:graphic>
            </wp:inline>
          </w:drawing>
        </w:r>
      </w:ins>
    </w:p>
    <w:p w14:paraId="32B7EB48" w14:textId="77777777" w:rsidR="003A7972" w:rsidRDefault="003A7972" w:rsidP="00F307EA">
      <w:pPr>
        <w:pStyle w:val="ListParagraph"/>
        <w:ind w:left="417" w:firstLine="0"/>
        <w:rPr>
          <w:ins w:id="84" w:author="Deepthi Mary Michael Kalaiarasan - I63736" w:date="2023-11-01T22:35:00Z"/>
        </w:rPr>
      </w:pPr>
    </w:p>
    <w:p w14:paraId="5E1BE941" w14:textId="047F0C21" w:rsidR="003A7972" w:rsidRDefault="003A7972" w:rsidP="00F307EA">
      <w:pPr>
        <w:pStyle w:val="ListParagraph"/>
        <w:ind w:left="417" w:firstLine="0"/>
        <w:rPr>
          <w:ins w:id="85" w:author="Deepthi Mary Michael Kalaiarasan - I63736" w:date="2023-11-01T22:35:00Z"/>
        </w:rPr>
      </w:pPr>
      <w:ins w:id="86" w:author="Deepthi Mary Michael Kalaiarasan - I63736" w:date="2023-11-01T22:35:00Z">
        <w:r>
          <w:rPr>
            <w:noProof/>
          </w:rPr>
          <w:drawing>
            <wp:inline distT="0" distB="0" distL="0" distR="0" wp14:anchorId="1900F2DB" wp14:editId="4938CB52">
              <wp:extent cx="6471285" cy="3427095"/>
              <wp:effectExtent l="0" t="0" r="5715" b="1905"/>
              <wp:docPr id="1796329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29906" name="Picture 1" descr="A screenshot of a computer&#10;&#10;Description automatically generated"/>
                      <pic:cNvPicPr/>
                    </pic:nvPicPr>
                    <pic:blipFill>
                      <a:blip r:embed="rId136"/>
                      <a:stretch>
                        <a:fillRect/>
                      </a:stretch>
                    </pic:blipFill>
                    <pic:spPr>
                      <a:xfrm>
                        <a:off x="0" y="0"/>
                        <a:ext cx="6471285" cy="3427095"/>
                      </a:xfrm>
                      <a:prstGeom prst="rect">
                        <a:avLst/>
                      </a:prstGeom>
                    </pic:spPr>
                  </pic:pic>
                </a:graphicData>
              </a:graphic>
            </wp:inline>
          </w:drawing>
        </w:r>
      </w:ins>
    </w:p>
    <w:p w14:paraId="1CFEAEA0" w14:textId="77777777" w:rsidR="003A7972" w:rsidRDefault="003A7972" w:rsidP="00F307EA">
      <w:pPr>
        <w:pStyle w:val="ListParagraph"/>
        <w:ind w:left="417" w:firstLine="0"/>
        <w:rPr>
          <w:ins w:id="87" w:author="Deepthi Mary Michael Kalaiarasan - I63736" w:date="2023-11-01T22:35:00Z"/>
        </w:rPr>
      </w:pPr>
    </w:p>
    <w:p w14:paraId="18F68191" w14:textId="77777777" w:rsidR="00870AEF" w:rsidRDefault="00F72ACB" w:rsidP="00F307EA">
      <w:pPr>
        <w:pStyle w:val="ListParagraph"/>
        <w:ind w:left="417" w:firstLine="0"/>
        <w:rPr>
          <w:ins w:id="88" w:author="Deepthi Mary Michael Kalaiarasan - I63736" w:date="2023-11-01T22:48:00Z"/>
        </w:rPr>
      </w:pPr>
      <w:ins w:id="89" w:author="Deepthi Mary Michael Kalaiarasan - I63736" w:date="2023-11-01T22:35:00Z">
        <w:r>
          <w:rPr>
            <w:noProof/>
          </w:rPr>
          <w:lastRenderedPageBreak/>
          <w:drawing>
            <wp:inline distT="0" distB="0" distL="0" distR="0" wp14:anchorId="15037D4A" wp14:editId="57CF193B">
              <wp:extent cx="6471285" cy="3395980"/>
              <wp:effectExtent l="0" t="0" r="5715" b="0"/>
              <wp:docPr id="1604787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87467" name="Picture 1" descr="A screenshot of a computer&#10;&#10;Description automatically generated"/>
                      <pic:cNvPicPr/>
                    </pic:nvPicPr>
                    <pic:blipFill>
                      <a:blip r:embed="rId137"/>
                      <a:stretch>
                        <a:fillRect/>
                      </a:stretch>
                    </pic:blipFill>
                    <pic:spPr>
                      <a:xfrm>
                        <a:off x="0" y="0"/>
                        <a:ext cx="6471285" cy="3395980"/>
                      </a:xfrm>
                      <a:prstGeom prst="rect">
                        <a:avLst/>
                      </a:prstGeom>
                    </pic:spPr>
                  </pic:pic>
                </a:graphicData>
              </a:graphic>
            </wp:inline>
          </w:drawing>
        </w:r>
      </w:ins>
    </w:p>
    <w:p w14:paraId="707F4EAA" w14:textId="6113628A" w:rsidR="00870AEF" w:rsidRDefault="00870AEF" w:rsidP="00F307EA">
      <w:pPr>
        <w:pStyle w:val="ListParagraph"/>
        <w:ind w:left="417" w:firstLine="0"/>
        <w:rPr>
          <w:ins w:id="90" w:author="Deepthi Mary Michael Kalaiarasan - I63736" w:date="2023-11-01T22:48:00Z"/>
        </w:rPr>
      </w:pPr>
      <w:ins w:id="91" w:author="Deepthi Mary Michael Kalaiarasan - I63736" w:date="2023-11-01T22:48:00Z">
        <w:r>
          <w:rPr>
            <w:noProof/>
          </w:rPr>
          <w:drawing>
            <wp:inline distT="0" distB="0" distL="0" distR="0" wp14:anchorId="3FB83168" wp14:editId="69949D4C">
              <wp:extent cx="6471285" cy="2966720"/>
              <wp:effectExtent l="0" t="0" r="5715" b="5080"/>
              <wp:docPr id="911448466" name="Picture 1" descr="A computer screen shot of several white rectangular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48466" name="Picture 1" descr="A computer screen shot of several white rectangular boxes&#10;&#10;Description automatically generated"/>
                      <pic:cNvPicPr/>
                    </pic:nvPicPr>
                    <pic:blipFill>
                      <a:blip r:embed="rId138"/>
                      <a:stretch>
                        <a:fillRect/>
                      </a:stretch>
                    </pic:blipFill>
                    <pic:spPr>
                      <a:xfrm>
                        <a:off x="0" y="0"/>
                        <a:ext cx="6471285" cy="2966720"/>
                      </a:xfrm>
                      <a:prstGeom prst="rect">
                        <a:avLst/>
                      </a:prstGeom>
                    </pic:spPr>
                  </pic:pic>
                </a:graphicData>
              </a:graphic>
            </wp:inline>
          </w:drawing>
        </w:r>
      </w:ins>
    </w:p>
    <w:p w14:paraId="3EEDDB45" w14:textId="77777777" w:rsidR="005651C2" w:rsidRDefault="005651C2" w:rsidP="00F307EA">
      <w:pPr>
        <w:pStyle w:val="ListParagraph"/>
        <w:ind w:left="417" w:firstLine="0"/>
        <w:rPr>
          <w:ins w:id="92" w:author="Deepthi Mary Michael Kalaiarasan - I63736" w:date="2023-11-01T22:48:00Z"/>
        </w:rPr>
      </w:pPr>
    </w:p>
    <w:p w14:paraId="42A47CF9" w14:textId="3369B384" w:rsidR="005651C2" w:rsidRDefault="005651C2" w:rsidP="00F307EA">
      <w:pPr>
        <w:pStyle w:val="ListParagraph"/>
        <w:ind w:left="417" w:firstLine="0"/>
        <w:rPr>
          <w:ins w:id="93" w:author="Deepthi Mary Michael Kalaiarasan - I63736" w:date="2023-11-01T22:48:00Z"/>
        </w:rPr>
      </w:pPr>
      <w:ins w:id="94" w:author="Deepthi Mary Michael Kalaiarasan - I63736" w:date="2023-11-01T22:48:00Z">
        <w:r>
          <w:rPr>
            <w:noProof/>
          </w:rPr>
          <w:lastRenderedPageBreak/>
          <w:drawing>
            <wp:inline distT="0" distB="0" distL="0" distR="0" wp14:anchorId="79189DB3" wp14:editId="0FE64153">
              <wp:extent cx="6471285" cy="3464560"/>
              <wp:effectExtent l="0" t="0" r="5715" b="2540"/>
              <wp:docPr id="7290518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51857" name="Picture 1" descr="A screenshot of a computer program&#10;&#10;Description automatically generated"/>
                      <pic:cNvPicPr/>
                    </pic:nvPicPr>
                    <pic:blipFill>
                      <a:blip r:embed="rId139"/>
                      <a:stretch>
                        <a:fillRect/>
                      </a:stretch>
                    </pic:blipFill>
                    <pic:spPr>
                      <a:xfrm>
                        <a:off x="0" y="0"/>
                        <a:ext cx="6471285" cy="3464560"/>
                      </a:xfrm>
                      <a:prstGeom prst="rect">
                        <a:avLst/>
                      </a:prstGeom>
                    </pic:spPr>
                  </pic:pic>
                </a:graphicData>
              </a:graphic>
            </wp:inline>
          </w:drawing>
        </w:r>
      </w:ins>
    </w:p>
    <w:p w14:paraId="3FF8BE51" w14:textId="77777777" w:rsidR="00870AEF" w:rsidRDefault="00870AEF" w:rsidP="00F307EA">
      <w:pPr>
        <w:pStyle w:val="ListParagraph"/>
        <w:ind w:left="417" w:firstLine="0"/>
        <w:rPr>
          <w:ins w:id="95" w:author="Deepthi Mary Michael Kalaiarasan - I63736" w:date="2023-11-01T22:48:00Z"/>
        </w:rPr>
      </w:pPr>
    </w:p>
    <w:p w14:paraId="3ED24B65" w14:textId="5C8EE1F5" w:rsidR="00F72ACB" w:rsidRDefault="002B7335" w:rsidP="00F307EA">
      <w:pPr>
        <w:pStyle w:val="ListParagraph"/>
        <w:ind w:left="417" w:firstLine="0"/>
        <w:rPr>
          <w:ins w:id="96" w:author="Deepthi Mary Michael Kalaiarasan - I63736" w:date="2023-11-01T22:37:00Z"/>
        </w:rPr>
      </w:pPr>
      <w:ins w:id="97" w:author="Deepthi Mary Michael Kalaiarasan - I63736" w:date="2023-11-01T22:36:00Z">
        <w:r>
          <w:rPr>
            <w:noProof/>
          </w:rPr>
          <w:drawing>
            <wp:inline distT="0" distB="0" distL="0" distR="0" wp14:anchorId="1E075A93" wp14:editId="04018E93">
              <wp:extent cx="6471285" cy="3587750"/>
              <wp:effectExtent l="0" t="0" r="5715" b="0"/>
              <wp:docPr id="50265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5401" name="Picture 1" descr="A screenshot of a computer&#10;&#10;Description automatically generated"/>
                      <pic:cNvPicPr/>
                    </pic:nvPicPr>
                    <pic:blipFill>
                      <a:blip r:embed="rId140"/>
                      <a:stretch>
                        <a:fillRect/>
                      </a:stretch>
                    </pic:blipFill>
                    <pic:spPr>
                      <a:xfrm>
                        <a:off x="0" y="0"/>
                        <a:ext cx="6471285" cy="3587750"/>
                      </a:xfrm>
                      <a:prstGeom prst="rect">
                        <a:avLst/>
                      </a:prstGeom>
                    </pic:spPr>
                  </pic:pic>
                </a:graphicData>
              </a:graphic>
            </wp:inline>
          </w:drawing>
        </w:r>
      </w:ins>
    </w:p>
    <w:p w14:paraId="484EE355" w14:textId="77777777" w:rsidR="000420BC" w:rsidRDefault="000420BC" w:rsidP="00F307EA">
      <w:pPr>
        <w:pStyle w:val="ListParagraph"/>
        <w:ind w:left="417" w:firstLine="0"/>
        <w:rPr>
          <w:ins w:id="98" w:author="Deepthi Mary Michael Kalaiarasan - I63736" w:date="2023-11-01T22:37:00Z"/>
        </w:rPr>
      </w:pPr>
    </w:p>
    <w:p w14:paraId="67193EA2" w14:textId="7608626A" w:rsidR="000420BC" w:rsidRDefault="000420BC" w:rsidP="00F307EA">
      <w:pPr>
        <w:pStyle w:val="ListParagraph"/>
        <w:ind w:left="417" w:firstLine="0"/>
        <w:rPr>
          <w:ins w:id="99" w:author="Deepthi Mary Michael Kalaiarasan - I63736" w:date="2023-11-01T22:39:00Z"/>
        </w:rPr>
      </w:pPr>
      <w:ins w:id="100" w:author="Deepthi Mary Michael Kalaiarasan - I63736" w:date="2023-11-01T22:37:00Z">
        <w:r>
          <w:rPr>
            <w:noProof/>
          </w:rPr>
          <w:lastRenderedPageBreak/>
          <w:drawing>
            <wp:inline distT="0" distB="0" distL="0" distR="0" wp14:anchorId="3AB466D5" wp14:editId="3731722B">
              <wp:extent cx="6471285" cy="3462655"/>
              <wp:effectExtent l="0" t="0" r="5715" b="4445"/>
              <wp:docPr id="93412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2979" name="Picture 1" descr="A screenshot of a computer&#10;&#10;Description automatically generated"/>
                      <pic:cNvPicPr/>
                    </pic:nvPicPr>
                    <pic:blipFill>
                      <a:blip r:embed="rId141"/>
                      <a:stretch>
                        <a:fillRect/>
                      </a:stretch>
                    </pic:blipFill>
                    <pic:spPr>
                      <a:xfrm>
                        <a:off x="0" y="0"/>
                        <a:ext cx="6471285" cy="3462655"/>
                      </a:xfrm>
                      <a:prstGeom prst="rect">
                        <a:avLst/>
                      </a:prstGeom>
                    </pic:spPr>
                  </pic:pic>
                </a:graphicData>
              </a:graphic>
            </wp:inline>
          </w:drawing>
        </w:r>
      </w:ins>
    </w:p>
    <w:p w14:paraId="3E9349D3" w14:textId="77777777" w:rsidR="0033362F" w:rsidRDefault="0033362F" w:rsidP="00F307EA">
      <w:pPr>
        <w:pStyle w:val="ListParagraph"/>
        <w:ind w:left="417" w:firstLine="0"/>
        <w:rPr>
          <w:ins w:id="101" w:author="Deepthi Mary Michael Kalaiarasan - I63736" w:date="2023-11-01T22:39:00Z"/>
        </w:rPr>
      </w:pPr>
    </w:p>
    <w:p w14:paraId="10142CB7" w14:textId="2E4FE833" w:rsidR="0033362F" w:rsidRDefault="0033362F" w:rsidP="00F307EA">
      <w:pPr>
        <w:pStyle w:val="ListParagraph"/>
        <w:ind w:left="417" w:firstLine="0"/>
        <w:rPr>
          <w:ins w:id="102" w:author="Deepthi Mary Michael Kalaiarasan - I63736" w:date="2023-11-01T22:40:00Z"/>
        </w:rPr>
      </w:pPr>
      <w:ins w:id="103" w:author="Deepthi Mary Michael Kalaiarasan - I63736" w:date="2023-11-01T22:39:00Z">
        <w:r>
          <w:rPr>
            <w:noProof/>
          </w:rPr>
          <w:drawing>
            <wp:inline distT="0" distB="0" distL="0" distR="0" wp14:anchorId="4A8BC47E" wp14:editId="38D91FE6">
              <wp:extent cx="6471285" cy="3257550"/>
              <wp:effectExtent l="0" t="0" r="5715" b="0"/>
              <wp:docPr id="2036501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01609" name="Picture 1" descr="A screenshot of a computer&#10;&#10;Description automatically generated"/>
                      <pic:cNvPicPr/>
                    </pic:nvPicPr>
                    <pic:blipFill>
                      <a:blip r:embed="rId142"/>
                      <a:stretch>
                        <a:fillRect/>
                      </a:stretch>
                    </pic:blipFill>
                    <pic:spPr>
                      <a:xfrm>
                        <a:off x="0" y="0"/>
                        <a:ext cx="6471285" cy="3257550"/>
                      </a:xfrm>
                      <a:prstGeom prst="rect">
                        <a:avLst/>
                      </a:prstGeom>
                    </pic:spPr>
                  </pic:pic>
                </a:graphicData>
              </a:graphic>
            </wp:inline>
          </w:drawing>
        </w:r>
      </w:ins>
    </w:p>
    <w:p w14:paraId="05DBABCF" w14:textId="64A26EB4" w:rsidR="00206AE2" w:rsidRDefault="00206AE2" w:rsidP="00F307EA">
      <w:pPr>
        <w:pStyle w:val="ListParagraph"/>
        <w:ind w:left="417" w:firstLine="0"/>
        <w:rPr>
          <w:ins w:id="104" w:author="Deepthi Mary Michael Kalaiarasan - I63736" w:date="2023-11-01T22:41:00Z"/>
        </w:rPr>
      </w:pPr>
      <w:ins w:id="105" w:author="Deepthi Mary Michael Kalaiarasan - I63736" w:date="2023-11-01T22:40:00Z">
        <w:r>
          <w:rPr>
            <w:noProof/>
          </w:rPr>
          <w:lastRenderedPageBreak/>
          <w:drawing>
            <wp:inline distT="0" distB="0" distL="0" distR="0" wp14:anchorId="467DC914" wp14:editId="28EAB8E6">
              <wp:extent cx="6471285" cy="3356610"/>
              <wp:effectExtent l="0" t="0" r="5715" b="0"/>
              <wp:docPr id="1775963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3092" name="Picture 1" descr="A screenshot of a computer&#10;&#10;Description automatically generated"/>
                      <pic:cNvPicPr/>
                    </pic:nvPicPr>
                    <pic:blipFill>
                      <a:blip r:embed="rId143"/>
                      <a:stretch>
                        <a:fillRect/>
                      </a:stretch>
                    </pic:blipFill>
                    <pic:spPr>
                      <a:xfrm>
                        <a:off x="0" y="0"/>
                        <a:ext cx="6471285" cy="3356610"/>
                      </a:xfrm>
                      <a:prstGeom prst="rect">
                        <a:avLst/>
                      </a:prstGeom>
                    </pic:spPr>
                  </pic:pic>
                </a:graphicData>
              </a:graphic>
            </wp:inline>
          </w:drawing>
        </w:r>
      </w:ins>
    </w:p>
    <w:p w14:paraId="6D79B253" w14:textId="77777777" w:rsidR="009E26A5" w:rsidRDefault="009E26A5" w:rsidP="00F307EA">
      <w:pPr>
        <w:pStyle w:val="ListParagraph"/>
        <w:ind w:left="417" w:firstLine="0"/>
        <w:rPr>
          <w:ins w:id="106" w:author="Deepthi Mary Michael Kalaiarasan - I63736" w:date="2023-11-01T22:43:00Z"/>
        </w:rPr>
      </w:pPr>
    </w:p>
    <w:p w14:paraId="0C7A67F7" w14:textId="69F8E8BA" w:rsidR="0030575F" w:rsidRDefault="0030575F" w:rsidP="00F307EA">
      <w:pPr>
        <w:pStyle w:val="ListParagraph"/>
        <w:ind w:left="417" w:firstLine="0"/>
        <w:rPr>
          <w:ins w:id="107" w:author="Deepthi Mary Michael Kalaiarasan - I63736" w:date="2023-11-01T22:44:00Z"/>
        </w:rPr>
      </w:pPr>
      <w:ins w:id="108" w:author="Deepthi Mary Michael Kalaiarasan - I63736" w:date="2023-11-01T22:43:00Z">
        <w:r>
          <w:rPr>
            <w:noProof/>
          </w:rPr>
          <w:drawing>
            <wp:inline distT="0" distB="0" distL="0" distR="0" wp14:anchorId="0D0506F5" wp14:editId="11250CC0">
              <wp:extent cx="6471285" cy="3470275"/>
              <wp:effectExtent l="0" t="0" r="5715" b="0"/>
              <wp:docPr id="1814179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79366" name="Picture 1" descr="A screenshot of a computer&#10;&#10;Description automatically generated"/>
                      <pic:cNvPicPr/>
                    </pic:nvPicPr>
                    <pic:blipFill>
                      <a:blip r:embed="rId144"/>
                      <a:stretch>
                        <a:fillRect/>
                      </a:stretch>
                    </pic:blipFill>
                    <pic:spPr>
                      <a:xfrm>
                        <a:off x="0" y="0"/>
                        <a:ext cx="6471285" cy="3470275"/>
                      </a:xfrm>
                      <a:prstGeom prst="rect">
                        <a:avLst/>
                      </a:prstGeom>
                    </pic:spPr>
                  </pic:pic>
                </a:graphicData>
              </a:graphic>
            </wp:inline>
          </w:drawing>
        </w:r>
      </w:ins>
    </w:p>
    <w:p w14:paraId="54EC917A" w14:textId="719AE3FA" w:rsidR="00177910" w:rsidRDefault="00177910" w:rsidP="00F307EA">
      <w:pPr>
        <w:pStyle w:val="ListParagraph"/>
        <w:ind w:left="417" w:firstLine="0"/>
        <w:rPr>
          <w:ins w:id="109" w:author="Deepthi Mary Michael Kalaiarasan - I63736" w:date="2023-11-01T22:44:00Z"/>
        </w:rPr>
      </w:pPr>
      <w:ins w:id="110" w:author="Deepthi Mary Michael Kalaiarasan - I63736" w:date="2023-11-01T22:44:00Z">
        <w:r>
          <w:rPr>
            <w:noProof/>
          </w:rPr>
          <w:lastRenderedPageBreak/>
          <w:drawing>
            <wp:inline distT="0" distB="0" distL="0" distR="0" wp14:anchorId="5E28CFC0" wp14:editId="56402E17">
              <wp:extent cx="6471285" cy="2757170"/>
              <wp:effectExtent l="0" t="0" r="5715" b="5080"/>
              <wp:docPr id="1406021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21680" name="Picture 1" descr="A screenshot of a computer&#10;&#10;Description automatically generated"/>
                      <pic:cNvPicPr/>
                    </pic:nvPicPr>
                    <pic:blipFill>
                      <a:blip r:embed="rId145"/>
                      <a:stretch>
                        <a:fillRect/>
                      </a:stretch>
                    </pic:blipFill>
                    <pic:spPr>
                      <a:xfrm>
                        <a:off x="0" y="0"/>
                        <a:ext cx="6471285" cy="2757170"/>
                      </a:xfrm>
                      <a:prstGeom prst="rect">
                        <a:avLst/>
                      </a:prstGeom>
                    </pic:spPr>
                  </pic:pic>
                </a:graphicData>
              </a:graphic>
            </wp:inline>
          </w:drawing>
        </w:r>
      </w:ins>
    </w:p>
    <w:p w14:paraId="60F49ED9" w14:textId="77777777" w:rsidR="0023321E" w:rsidRDefault="0023321E" w:rsidP="00F307EA">
      <w:pPr>
        <w:pStyle w:val="ListParagraph"/>
        <w:ind w:left="417" w:firstLine="0"/>
        <w:rPr>
          <w:ins w:id="111" w:author="Deepthi Mary Michael Kalaiarasan - I63736" w:date="2023-11-01T22:41:00Z"/>
        </w:rPr>
      </w:pPr>
    </w:p>
    <w:p w14:paraId="59A597E4" w14:textId="77777777" w:rsidR="009E26A5" w:rsidRDefault="009E26A5" w:rsidP="00F307EA">
      <w:pPr>
        <w:pStyle w:val="ListParagraph"/>
        <w:ind w:left="417" w:firstLine="0"/>
        <w:rPr>
          <w:ins w:id="112" w:author="Deepthi Mary Michael Kalaiarasan - I63736" w:date="2023-11-01T22:41:00Z"/>
        </w:rPr>
      </w:pPr>
    </w:p>
    <w:p w14:paraId="660517DD" w14:textId="77777777" w:rsidR="009E26A5" w:rsidRDefault="009E26A5" w:rsidP="00F307EA">
      <w:pPr>
        <w:pStyle w:val="ListParagraph"/>
        <w:ind w:left="417" w:firstLine="0"/>
        <w:rPr>
          <w:ins w:id="113" w:author="Deepthi Mary Michael Kalaiarasan - I63736" w:date="2023-11-01T22:41:00Z"/>
        </w:rPr>
      </w:pPr>
    </w:p>
    <w:p w14:paraId="2CCC26B3" w14:textId="77777777" w:rsidR="009E26A5" w:rsidRDefault="009E26A5" w:rsidP="00F307EA">
      <w:pPr>
        <w:pStyle w:val="ListParagraph"/>
        <w:ind w:left="417" w:firstLine="0"/>
        <w:rPr>
          <w:ins w:id="114" w:author="Deepthi Mary Michael Kalaiarasan - I63736" w:date="2023-11-01T22:40:00Z"/>
        </w:rPr>
      </w:pPr>
    </w:p>
    <w:p w14:paraId="48E89A61" w14:textId="77777777" w:rsidR="00AC7D93" w:rsidRDefault="00AC7D93" w:rsidP="00F307EA">
      <w:pPr>
        <w:pStyle w:val="ListParagraph"/>
        <w:ind w:left="417" w:firstLine="0"/>
        <w:rPr>
          <w:ins w:id="115" w:author="Deepthi Mary Michael Kalaiarasan - I63736" w:date="2023-11-01T22:40:00Z"/>
        </w:rPr>
      </w:pPr>
    </w:p>
    <w:p w14:paraId="5DBDF048" w14:textId="6E73D094" w:rsidR="00AC7D93" w:rsidRDefault="00F11E93" w:rsidP="00F307EA">
      <w:pPr>
        <w:pStyle w:val="ListParagraph"/>
        <w:ind w:left="417" w:firstLine="0"/>
        <w:rPr>
          <w:ins w:id="116" w:author="Deepthi Mary Michael Kalaiarasan - I63736" w:date="2023-11-01T22:46:00Z"/>
        </w:rPr>
      </w:pPr>
      <w:ins w:id="117" w:author="Deepthi Mary Michael Kalaiarasan - I63736" w:date="2023-11-01T22:45:00Z">
        <w:r>
          <w:rPr>
            <w:noProof/>
          </w:rPr>
          <w:drawing>
            <wp:inline distT="0" distB="0" distL="0" distR="0" wp14:anchorId="6C15BD71" wp14:editId="62DF15CB">
              <wp:extent cx="6471285" cy="3806825"/>
              <wp:effectExtent l="0" t="0" r="5715" b="3175"/>
              <wp:docPr id="1887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22" name="Picture 1" descr="A screenshot of a computer&#10;&#10;Description automatically generated"/>
                      <pic:cNvPicPr/>
                    </pic:nvPicPr>
                    <pic:blipFill>
                      <a:blip r:embed="rId146"/>
                      <a:stretch>
                        <a:fillRect/>
                      </a:stretch>
                    </pic:blipFill>
                    <pic:spPr>
                      <a:xfrm>
                        <a:off x="0" y="0"/>
                        <a:ext cx="6471285" cy="3806825"/>
                      </a:xfrm>
                      <a:prstGeom prst="rect">
                        <a:avLst/>
                      </a:prstGeom>
                    </pic:spPr>
                  </pic:pic>
                </a:graphicData>
              </a:graphic>
            </wp:inline>
          </w:drawing>
        </w:r>
      </w:ins>
    </w:p>
    <w:p w14:paraId="39B4A7CD" w14:textId="77777777" w:rsidR="00EF61ED" w:rsidRDefault="00EF61ED" w:rsidP="00F307EA">
      <w:pPr>
        <w:pStyle w:val="ListParagraph"/>
        <w:ind w:left="417" w:firstLine="0"/>
        <w:rPr>
          <w:ins w:id="118" w:author="Deepthi Mary Michael Kalaiarasan - I63736" w:date="2023-11-01T22:46:00Z"/>
        </w:rPr>
      </w:pPr>
    </w:p>
    <w:p w14:paraId="732A4D27" w14:textId="3021B64D" w:rsidR="00EF61ED" w:rsidRDefault="00EF61ED" w:rsidP="00F307EA">
      <w:pPr>
        <w:pStyle w:val="ListParagraph"/>
        <w:ind w:left="417" w:firstLine="0"/>
        <w:rPr>
          <w:ins w:id="119" w:author="Deepthi Mary Michael Kalaiarasan - I63736" w:date="2023-11-01T22:49:00Z"/>
        </w:rPr>
      </w:pPr>
      <w:ins w:id="120" w:author="Deepthi Mary Michael Kalaiarasan - I63736" w:date="2023-11-01T22:46:00Z">
        <w:r>
          <w:rPr>
            <w:noProof/>
          </w:rPr>
          <w:lastRenderedPageBreak/>
          <w:drawing>
            <wp:inline distT="0" distB="0" distL="0" distR="0" wp14:anchorId="185B6AA9" wp14:editId="05C7ADD1">
              <wp:extent cx="6471285" cy="3392805"/>
              <wp:effectExtent l="0" t="0" r="5715" b="0"/>
              <wp:docPr id="1386357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57727" name="Picture 1" descr="A screenshot of a computer&#10;&#10;Description automatically generated"/>
                      <pic:cNvPicPr/>
                    </pic:nvPicPr>
                    <pic:blipFill>
                      <a:blip r:embed="rId147"/>
                      <a:stretch>
                        <a:fillRect/>
                      </a:stretch>
                    </pic:blipFill>
                    <pic:spPr>
                      <a:xfrm>
                        <a:off x="0" y="0"/>
                        <a:ext cx="6471285" cy="3392805"/>
                      </a:xfrm>
                      <a:prstGeom prst="rect">
                        <a:avLst/>
                      </a:prstGeom>
                    </pic:spPr>
                  </pic:pic>
                </a:graphicData>
              </a:graphic>
            </wp:inline>
          </w:drawing>
        </w:r>
      </w:ins>
    </w:p>
    <w:p w14:paraId="59A2C90B" w14:textId="77777777" w:rsidR="00685BAB" w:rsidRDefault="00685BAB" w:rsidP="00F307EA">
      <w:pPr>
        <w:pStyle w:val="ListParagraph"/>
        <w:ind w:left="417" w:firstLine="0"/>
        <w:rPr>
          <w:ins w:id="121" w:author="Deepthi Mary Michael Kalaiarasan - I63736" w:date="2023-11-01T22:49:00Z"/>
        </w:rPr>
      </w:pPr>
    </w:p>
    <w:p w14:paraId="3EC41150" w14:textId="63EA8DD3" w:rsidR="00685BAB" w:rsidRPr="00466F9E" w:rsidRDefault="00685BAB" w:rsidP="00F307EA">
      <w:pPr>
        <w:pStyle w:val="ListParagraph"/>
        <w:ind w:left="417" w:firstLine="0"/>
        <w:rPr>
          <w:ins w:id="122" w:author="Deepthi Mary Michael Kalaiarasan - I63736" w:date="2023-10-25T11:33:00Z"/>
        </w:rPr>
        <w:pPrChange w:id="123" w:author="Deepthi Mary Michael Kalaiarasan - I63736" w:date="2023-11-01T15:38:00Z">
          <w:pPr>
            <w:pStyle w:val="Heading2"/>
            <w:tabs>
              <w:tab w:val="center" w:pos="2037"/>
            </w:tabs>
            <w:ind w:left="-15" w:firstLine="0"/>
          </w:pPr>
        </w:pPrChange>
      </w:pPr>
      <w:ins w:id="124" w:author="Deepthi Mary Michael Kalaiarasan - I63736" w:date="2023-11-01T22:49:00Z">
        <w:r>
          <w:rPr>
            <w:noProof/>
          </w:rPr>
          <w:drawing>
            <wp:inline distT="0" distB="0" distL="0" distR="0" wp14:anchorId="384FC1E7" wp14:editId="01F52EC1">
              <wp:extent cx="6471285" cy="3375025"/>
              <wp:effectExtent l="0" t="0" r="5715" b="0"/>
              <wp:docPr id="1649472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72335" name="Picture 1" descr="A screenshot of a computer&#10;&#10;Description automatically generated"/>
                      <pic:cNvPicPr/>
                    </pic:nvPicPr>
                    <pic:blipFill>
                      <a:blip r:embed="rId148"/>
                      <a:stretch>
                        <a:fillRect/>
                      </a:stretch>
                    </pic:blipFill>
                    <pic:spPr>
                      <a:xfrm>
                        <a:off x="0" y="0"/>
                        <a:ext cx="6471285" cy="3375025"/>
                      </a:xfrm>
                      <a:prstGeom prst="rect">
                        <a:avLst/>
                      </a:prstGeom>
                    </pic:spPr>
                  </pic:pic>
                </a:graphicData>
              </a:graphic>
            </wp:inline>
          </w:drawing>
        </w:r>
      </w:ins>
    </w:p>
    <w:p w14:paraId="43D2DE2F" w14:textId="77777777" w:rsidR="00E851D7" w:rsidRDefault="00E851D7">
      <w:pPr>
        <w:spacing w:after="581"/>
        <w:ind w:left="860" w:right="14"/>
      </w:pPr>
    </w:p>
    <w:p w14:paraId="4092BC53" w14:textId="77777777" w:rsidR="000825E9" w:rsidRDefault="00000000">
      <w:pPr>
        <w:pStyle w:val="Heading2"/>
        <w:tabs>
          <w:tab w:val="center" w:pos="2037"/>
        </w:tabs>
        <w:ind w:left="-15" w:firstLine="0"/>
      </w:pPr>
      <w:r>
        <w:t xml:space="preserve">8.1 </w:t>
      </w:r>
      <w:r>
        <w:tab/>
        <w:t>Launching the Demo</w:t>
      </w:r>
    </w:p>
    <w:p w14:paraId="584F9E75" w14:textId="77777777" w:rsidR="000825E9" w:rsidRDefault="00000000">
      <w:pPr>
        <w:spacing w:after="141"/>
        <w:ind w:left="860" w:right="14"/>
      </w:pPr>
      <w:r>
        <w:t>Perform the following steps to launch the demo application.</w:t>
      </w:r>
    </w:p>
    <w:p w14:paraId="017ED456" w14:textId="77777777" w:rsidR="000825E9" w:rsidRDefault="00000000">
      <w:pPr>
        <w:numPr>
          <w:ilvl w:val="0"/>
          <w:numId w:val="30"/>
        </w:numPr>
        <w:ind w:right="14" w:hanging="397"/>
      </w:pPr>
      <w:r>
        <w:t>Assemble the devices.</w:t>
      </w:r>
    </w:p>
    <w:p w14:paraId="79A494F2" w14:textId="77777777" w:rsidR="000825E9" w:rsidRDefault="00000000">
      <w:pPr>
        <w:numPr>
          <w:ilvl w:val="0"/>
          <w:numId w:val="30"/>
        </w:numPr>
        <w:ind w:right="14" w:hanging="397"/>
      </w:pPr>
      <w:r>
        <w:lastRenderedPageBreak/>
        <w:t>Program the devices with firmware images. One node must be programmed as PAN coordinator, and the others as coordinators or end devices.</w:t>
      </w:r>
    </w:p>
    <w:p w14:paraId="39F3007A" w14:textId="77777777" w:rsidR="000825E9" w:rsidRDefault="00000000">
      <w:pPr>
        <w:numPr>
          <w:ilvl w:val="0"/>
          <w:numId w:val="30"/>
        </w:numPr>
        <w:ind w:right="14" w:hanging="397"/>
      </w:pPr>
      <w:r>
        <w:t>Connect the PAN coordinator node to the PC using the serial interface.</w:t>
      </w:r>
    </w:p>
    <w:p w14:paraId="3A661160" w14:textId="77777777" w:rsidR="000825E9" w:rsidRDefault="00000000">
      <w:pPr>
        <w:numPr>
          <w:ilvl w:val="0"/>
          <w:numId w:val="30"/>
        </w:numPr>
        <w:spacing w:after="10"/>
        <w:ind w:right="14" w:hanging="397"/>
      </w:pPr>
      <w:r>
        <w:t>Run the WSNMonitor.</w:t>
      </w:r>
    </w:p>
    <w:p w14:paraId="78B56D88" w14:textId="77777777" w:rsidR="000825E9" w:rsidRDefault="00000000">
      <w:pPr>
        <w:ind w:left="1399" w:right="14"/>
      </w:pPr>
      <w:r>
        <w:t>Use the following setting for the serial connection of the WSNMonitor:</w:t>
      </w:r>
    </w:p>
    <w:p w14:paraId="6337FC8E" w14:textId="77777777" w:rsidR="000825E9" w:rsidRDefault="00000000">
      <w:pPr>
        <w:numPr>
          <w:ilvl w:val="1"/>
          <w:numId w:val="30"/>
        </w:numPr>
        <w:ind w:right="14" w:hanging="255"/>
      </w:pPr>
      <w:r>
        <w:t>BAUD RATE – 38400</w:t>
      </w:r>
    </w:p>
    <w:p w14:paraId="75E0C10E" w14:textId="77777777" w:rsidR="000825E9" w:rsidRDefault="00000000">
      <w:pPr>
        <w:numPr>
          <w:ilvl w:val="1"/>
          <w:numId w:val="30"/>
        </w:numPr>
        <w:ind w:right="14" w:hanging="255"/>
      </w:pPr>
      <w:r>
        <w:t>PARITY – None</w:t>
      </w:r>
    </w:p>
    <w:p w14:paraId="4A5B1E63" w14:textId="77777777" w:rsidR="000825E9" w:rsidRDefault="00000000">
      <w:pPr>
        <w:numPr>
          <w:ilvl w:val="1"/>
          <w:numId w:val="30"/>
        </w:numPr>
        <w:ind w:right="14" w:hanging="255"/>
      </w:pPr>
      <w:r>
        <w:t>DATA BITS – 8</w:t>
      </w:r>
    </w:p>
    <w:p w14:paraId="24A98FD0" w14:textId="77777777" w:rsidR="000825E9" w:rsidRDefault="00000000">
      <w:pPr>
        <w:numPr>
          <w:ilvl w:val="1"/>
          <w:numId w:val="30"/>
        </w:numPr>
        <w:ind w:right="14" w:hanging="255"/>
      </w:pPr>
      <w:r>
        <w:t>STOP BITS – 1</w:t>
      </w:r>
    </w:p>
    <w:p w14:paraId="17FEDBDB" w14:textId="77777777" w:rsidR="000825E9" w:rsidRDefault="00000000">
      <w:pPr>
        <w:numPr>
          <w:ilvl w:val="1"/>
          <w:numId w:val="30"/>
        </w:numPr>
        <w:ind w:right="14" w:hanging="255"/>
      </w:pPr>
      <w:r>
        <w:t>FLOW CONTROL – Off (On for the XPRO board)</w:t>
      </w:r>
    </w:p>
    <w:p w14:paraId="27452A5D" w14:textId="77777777" w:rsidR="000825E9" w:rsidRDefault="00000000">
      <w:pPr>
        <w:numPr>
          <w:ilvl w:val="0"/>
          <w:numId w:val="30"/>
        </w:numPr>
        <w:ind w:right="14" w:hanging="397"/>
      </w:pPr>
      <w:r>
        <w:t>Observe the coordinator node in the WSNMonitor.</w:t>
      </w:r>
    </w:p>
    <w:p w14:paraId="23770868" w14:textId="77777777" w:rsidR="000825E9" w:rsidRDefault="00000000">
      <w:pPr>
        <w:numPr>
          <w:ilvl w:val="0"/>
          <w:numId w:val="30"/>
        </w:numPr>
        <w:ind w:right="14" w:hanging="397"/>
      </w:pPr>
      <w:r>
        <w:t>Power on the other nodes and observe them displayed in the WSNMonitor.</w:t>
      </w:r>
    </w:p>
    <w:p w14:paraId="288A305C" w14:textId="77777777" w:rsidR="000825E9" w:rsidRDefault="00000000">
      <w:pPr>
        <w:numPr>
          <w:ilvl w:val="0"/>
          <w:numId w:val="30"/>
        </w:numPr>
        <w:spacing w:after="7"/>
        <w:ind w:right="14" w:hanging="397"/>
      </w:pPr>
      <w:r>
        <w:t>Select any coordinator node and click on the bulb icon next to it, and observe the device blink its LEDs.</w:t>
      </w:r>
    </w:p>
    <w:p w14:paraId="586E0433" w14:textId="77777777" w:rsidR="000825E9" w:rsidRDefault="00000000">
      <w:pPr>
        <w:spacing w:after="574"/>
        <w:ind w:left="1399" w:right="14"/>
      </w:pPr>
      <w:r>
        <w:t>The SW button on the board is used to erase all the existing items in the memory and reset the device as a factory new device.</w:t>
      </w:r>
    </w:p>
    <w:p w14:paraId="0FA3FD02" w14:textId="77777777" w:rsidR="000825E9" w:rsidRDefault="00000000">
      <w:pPr>
        <w:pStyle w:val="Heading2"/>
        <w:tabs>
          <w:tab w:val="center" w:pos="1777"/>
        </w:tabs>
        <w:ind w:left="-15" w:firstLine="0"/>
      </w:pPr>
      <w:r>
        <w:t xml:space="preserve">8.2 </w:t>
      </w:r>
      <w:r>
        <w:tab/>
        <w:t>Network Startup</w:t>
      </w:r>
    </w:p>
    <w:p w14:paraId="212DFF75" w14:textId="77777777" w:rsidR="000825E9" w:rsidRDefault="00000000">
      <w:pPr>
        <w:spacing w:after="122"/>
        <w:ind w:left="860" w:right="14"/>
      </w:pPr>
      <w:r>
        <w:t>The PAN coordinator organizes the wireless network automatically. Upon starting the network, every node informs the network of its role. When the PAN coordinator is powered on, it switches to an active state even though no child node is present. This behavior is normal. It indicates that the PAN coordinator is ready and the child nodes can join the network with the coordinator’s PAN ID. By default, the coordinator uses PAN ID 0x1234, which is recognized by all the coordinators. The PAN ID can be modified by the user through the application’s configuration file.</w:t>
      </w:r>
    </w:p>
    <w:p w14:paraId="7CADFB26" w14:textId="77777777" w:rsidR="000825E9" w:rsidRDefault="00000000">
      <w:pPr>
        <w:spacing w:after="122"/>
        <w:ind w:left="860" w:right="14"/>
      </w:pPr>
      <w:r>
        <w:t>If the PAN coordinator is absent or has not been turned on, the coordinators and end devices remain in the Network Search mode. In this mode, the coordinators scan the channels specified in the channel mask in search of a network. By default, the channel mask in the application provided with the release contains a single channel. On rare occasions, if the frequency corresponding to the radio channel is busy, the coordinator node may stay in the network search mode. If this happens, it may become necessary to change the application’s channel mask to select another channel by changing the application’s configuration file and recompiling the application.</w:t>
      </w:r>
    </w:p>
    <w:p w14:paraId="3988E43B" w14:textId="77777777" w:rsidR="000825E9" w:rsidRDefault="00000000">
      <w:pPr>
        <w:spacing w:after="576"/>
        <w:ind w:left="860" w:right="14"/>
      </w:pPr>
      <w:r>
        <w:t>Network health can be monitored through the WSNMonitor application.</w:t>
      </w:r>
    </w:p>
    <w:p w14:paraId="53A875FD" w14:textId="77777777" w:rsidR="000825E9" w:rsidRDefault="00000000">
      <w:pPr>
        <w:pStyle w:val="Heading2"/>
        <w:tabs>
          <w:tab w:val="center" w:pos="1570"/>
        </w:tabs>
        <w:ind w:left="-15" w:firstLine="0"/>
      </w:pPr>
      <w:r>
        <w:t xml:space="preserve">8.3 </w:t>
      </w:r>
      <w:r>
        <w:tab/>
        <w:t>WSNMonitor</w:t>
      </w:r>
    </w:p>
    <w:p w14:paraId="00C33A7D" w14:textId="77777777" w:rsidR="000825E9" w:rsidRDefault="00000000">
      <w:pPr>
        <w:spacing w:after="2"/>
        <w:ind w:left="860" w:right="14"/>
      </w:pPr>
      <w:r>
        <w:t>The WSNMonitor is a PC counterpart to the WSNDemo embedded application. It can be used to display MiWi mesh network topology and other information about a wireless sensor network. A typical</w:t>
      </w:r>
    </w:p>
    <w:p w14:paraId="5CA77D23" w14:textId="77777777" w:rsidR="000825E9" w:rsidRDefault="00000000">
      <w:pPr>
        <w:spacing w:after="122"/>
        <w:ind w:left="860" w:right="14"/>
      </w:pPr>
      <w:r>
        <w:t>WSNMonitor screen is shown in the following figure. It contains topology, sensor data, node data panes, and application toolbars.</w:t>
      </w:r>
    </w:p>
    <w:p w14:paraId="20789C9B" w14:textId="77777777" w:rsidR="000825E9" w:rsidRDefault="00000000">
      <w:pPr>
        <w:ind w:left="860" w:right="14"/>
      </w:pPr>
      <w:r>
        <w:t>The following is a sample topology of MiWi Mesh protocol.</w:t>
      </w:r>
    </w:p>
    <w:p w14:paraId="4E1CB309" w14:textId="77777777" w:rsidR="000825E9" w:rsidRDefault="00000000">
      <w:pPr>
        <w:pStyle w:val="Heading3"/>
        <w:ind w:left="846"/>
      </w:pPr>
      <w:r>
        <w:lastRenderedPageBreak/>
        <w:t>Figure 8-1. WSNMonitor Showing Topology of MiWi</w:t>
      </w:r>
      <w:r>
        <w:rPr>
          <w:sz w:val="26"/>
          <w:vertAlign w:val="superscript"/>
        </w:rPr>
        <w:t>™</w:t>
      </w:r>
      <w:r>
        <w:t xml:space="preserve"> Mesh Protocol</w:t>
      </w:r>
    </w:p>
    <w:p w14:paraId="3E0D3A1C" w14:textId="77777777" w:rsidR="000825E9" w:rsidRDefault="00000000">
      <w:pPr>
        <w:spacing w:after="234" w:line="259" w:lineRule="auto"/>
        <w:ind w:left="850" w:right="-8" w:firstLine="0"/>
      </w:pPr>
      <w:r>
        <w:rPr>
          <w:noProof/>
        </w:rPr>
        <w:drawing>
          <wp:inline distT="0" distB="0" distL="0" distR="0" wp14:anchorId="526783C7" wp14:editId="683738F1">
            <wp:extent cx="5936397" cy="3969802"/>
            <wp:effectExtent l="0" t="0" r="0" b="0"/>
            <wp:docPr id="2542" name="Picture 2542"/>
            <wp:cNvGraphicFramePr/>
            <a:graphic xmlns:a="http://schemas.openxmlformats.org/drawingml/2006/main">
              <a:graphicData uri="http://schemas.openxmlformats.org/drawingml/2006/picture">
                <pic:pic xmlns:pic="http://schemas.openxmlformats.org/drawingml/2006/picture">
                  <pic:nvPicPr>
                    <pic:cNvPr id="2542" name="Picture 2542"/>
                    <pic:cNvPicPr/>
                  </pic:nvPicPr>
                  <pic:blipFill>
                    <a:blip r:embed="rId149"/>
                    <a:stretch>
                      <a:fillRect/>
                    </a:stretch>
                  </pic:blipFill>
                  <pic:spPr>
                    <a:xfrm>
                      <a:off x="0" y="0"/>
                      <a:ext cx="5936397" cy="3969802"/>
                    </a:xfrm>
                    <a:prstGeom prst="rect">
                      <a:avLst/>
                    </a:prstGeom>
                  </pic:spPr>
                </pic:pic>
              </a:graphicData>
            </a:graphic>
          </wp:inline>
        </w:drawing>
      </w:r>
    </w:p>
    <w:p w14:paraId="1C7B15D9" w14:textId="77777777" w:rsidR="000825E9" w:rsidRDefault="00000000">
      <w:pPr>
        <w:ind w:left="860" w:right="14"/>
      </w:pPr>
      <w:r>
        <w:t>The topology pane displays the network topology in real time. This helps the user to monitor:</w:t>
      </w:r>
    </w:p>
    <w:p w14:paraId="3901D8DC" w14:textId="77777777" w:rsidR="000825E9" w:rsidRDefault="00000000">
      <w:pPr>
        <w:numPr>
          <w:ilvl w:val="0"/>
          <w:numId w:val="31"/>
        </w:numPr>
        <w:ind w:right="14" w:hanging="397"/>
      </w:pPr>
      <w:r>
        <w:t>the formation of the network,</w:t>
      </w:r>
    </w:p>
    <w:p w14:paraId="16E93E26" w14:textId="77777777" w:rsidR="000825E9" w:rsidRDefault="00000000">
      <w:pPr>
        <w:numPr>
          <w:ilvl w:val="0"/>
          <w:numId w:val="31"/>
        </w:numPr>
        <w:ind w:right="14" w:hanging="397"/>
      </w:pPr>
      <w:r>
        <w:t>dynamic changes while nodes join,</w:t>
      </w:r>
    </w:p>
    <w:p w14:paraId="0D020390" w14:textId="77777777" w:rsidR="000825E9" w:rsidRDefault="00000000">
      <w:pPr>
        <w:numPr>
          <w:ilvl w:val="0"/>
          <w:numId w:val="31"/>
        </w:numPr>
        <w:ind w:right="14" w:hanging="397"/>
      </w:pPr>
      <w:r>
        <w:t>nodes sending data across, or,</w:t>
      </w:r>
    </w:p>
    <w:p w14:paraId="214F50EE" w14:textId="77777777" w:rsidR="000825E9" w:rsidRDefault="00000000">
      <w:pPr>
        <w:numPr>
          <w:ilvl w:val="0"/>
          <w:numId w:val="31"/>
        </w:numPr>
        <w:spacing w:after="130"/>
        <w:ind w:right="14" w:hanging="397"/>
      </w:pPr>
      <w:r>
        <w:t>when nodes leave the network.</w:t>
      </w:r>
    </w:p>
    <w:p w14:paraId="7AE074FA" w14:textId="77777777" w:rsidR="000825E9" w:rsidRDefault="00000000">
      <w:pPr>
        <w:spacing w:after="122"/>
        <w:ind w:left="860" w:right="14"/>
      </w:pPr>
      <w:r>
        <w:t>The network topology is constructed on the basis of next-hop information for each of the nodes. Each link is also tipped with RSSI and LQI values. Each of the nodes has an icon, with the node’s address or name below and sensor readings to the right of the icon, if required by settings.</w:t>
      </w:r>
    </w:p>
    <w:p w14:paraId="0FF495B5" w14:textId="77777777" w:rsidR="000825E9" w:rsidRDefault="00000000">
      <w:pPr>
        <w:spacing w:after="122"/>
        <w:ind w:left="860" w:right="14"/>
      </w:pPr>
      <w:r>
        <w:t>The sensor data pane displays data coming from onboard sensors of the selected node. It is presented in graph and table format. Other parameters for each node are available in a table format. The node data pane includes a sensor selection combo-box, which is used to switch between sensor types.</w:t>
      </w:r>
    </w:p>
    <w:p w14:paraId="351FF009" w14:textId="77777777" w:rsidR="000825E9" w:rsidRDefault="00000000">
      <w:pPr>
        <w:ind w:left="860" w:right="14"/>
      </w:pPr>
      <w:r>
        <w:t>By default, in the topology pane, nodes are labeled with their short addresses. Double click to assign another title to any desired node. Press 'Cancel' to set back the node's title to the short address.</w:t>
      </w:r>
    </w:p>
    <w:p w14:paraId="2548545A" w14:textId="77777777" w:rsidR="000825E9" w:rsidRDefault="00000000">
      <w:pPr>
        <w:pStyle w:val="Heading3"/>
        <w:ind w:left="846"/>
      </w:pPr>
      <w:r>
        <w:lastRenderedPageBreak/>
        <w:t>Figure 8-2. WSNMonitor Window Description</w:t>
      </w:r>
    </w:p>
    <w:p w14:paraId="62D8B452" w14:textId="77777777" w:rsidR="000825E9" w:rsidRDefault="00000000">
      <w:pPr>
        <w:spacing w:after="663" w:line="259" w:lineRule="auto"/>
        <w:ind w:left="850" w:right="-8" w:firstLine="0"/>
      </w:pPr>
      <w:r>
        <w:rPr>
          <w:noProof/>
        </w:rPr>
        <w:drawing>
          <wp:inline distT="0" distB="0" distL="0" distR="0" wp14:anchorId="2990529D" wp14:editId="20BE1B71">
            <wp:extent cx="5936401" cy="4452301"/>
            <wp:effectExtent l="0" t="0" r="0" b="0"/>
            <wp:docPr id="2583" name="Picture 2583"/>
            <wp:cNvGraphicFramePr/>
            <a:graphic xmlns:a="http://schemas.openxmlformats.org/drawingml/2006/main">
              <a:graphicData uri="http://schemas.openxmlformats.org/drawingml/2006/picture">
                <pic:pic xmlns:pic="http://schemas.openxmlformats.org/drawingml/2006/picture">
                  <pic:nvPicPr>
                    <pic:cNvPr id="2583" name="Picture 2583"/>
                    <pic:cNvPicPr/>
                  </pic:nvPicPr>
                  <pic:blipFill>
                    <a:blip r:embed="rId150"/>
                    <a:stretch>
                      <a:fillRect/>
                    </a:stretch>
                  </pic:blipFill>
                  <pic:spPr>
                    <a:xfrm>
                      <a:off x="0" y="0"/>
                      <a:ext cx="5936401" cy="4452301"/>
                    </a:xfrm>
                    <a:prstGeom prst="rect">
                      <a:avLst/>
                    </a:prstGeom>
                  </pic:spPr>
                </pic:pic>
              </a:graphicData>
            </a:graphic>
          </wp:inline>
        </w:drawing>
      </w:r>
    </w:p>
    <w:p w14:paraId="2E8A8D66" w14:textId="77777777" w:rsidR="000825E9" w:rsidRDefault="00000000">
      <w:pPr>
        <w:pStyle w:val="Heading2"/>
        <w:tabs>
          <w:tab w:val="center" w:pos="1857"/>
        </w:tabs>
        <w:spacing w:after="44"/>
        <w:ind w:left="-15" w:firstLine="0"/>
      </w:pPr>
      <w:r>
        <w:t xml:space="preserve">8.4 </w:t>
      </w:r>
      <w:r>
        <w:tab/>
        <w:t>Identifying Nodes</w:t>
      </w:r>
    </w:p>
    <w:p w14:paraId="145F5334" w14:textId="77777777" w:rsidR="000825E9" w:rsidRDefault="00000000">
      <w:pPr>
        <w:spacing w:after="122"/>
        <w:ind w:left="860" w:right="14"/>
      </w:pPr>
      <w:r>
        <w:t>When the user clicks a node in the topology pane, a button to identify the node appears under the node’s icon. When the user clicks this button, WSNMonitor sends a command which is delivered to the PAN Coordinator through a serial connection and wirelessly to the target node. After receiving the command, the target node blinks with its LED for several seconds.</w:t>
      </w:r>
    </w:p>
    <w:p w14:paraId="2807C0DE" w14:textId="77777777" w:rsidR="000825E9" w:rsidRDefault="00000000">
      <w:pPr>
        <w:spacing w:after="600"/>
        <w:ind w:left="860" w:right="14"/>
      </w:pPr>
      <w:r>
        <w:t>When the user clicks the PAN Coordinator node's identify icon, the PAN Coordinator blinks and it sends a broadcast message to identify the active nodes in the network. Therefore, all the active nodes blink after receiving the command.</w:t>
      </w:r>
    </w:p>
    <w:p w14:paraId="4C7EC95B" w14:textId="77777777" w:rsidR="000825E9" w:rsidRDefault="00000000">
      <w:pPr>
        <w:pStyle w:val="Heading2"/>
        <w:tabs>
          <w:tab w:val="center" w:pos="1715"/>
        </w:tabs>
        <w:spacing w:after="44"/>
        <w:ind w:left="-15" w:firstLine="0"/>
      </w:pPr>
      <w:r>
        <w:t xml:space="preserve">8.5 </w:t>
      </w:r>
      <w:r>
        <w:tab/>
        <w:t>Node Timeouts</w:t>
      </w:r>
    </w:p>
    <w:p w14:paraId="36FF978E" w14:textId="77777777" w:rsidR="000825E9" w:rsidRDefault="00000000">
      <w:pPr>
        <w:ind w:left="860" w:right="14"/>
      </w:pPr>
      <w:r>
        <w:t xml:space="preserve">The Window/Preferences menu of the WSNMonitor contains a number of parameters that can be used to control the application. Timeouts are used to tune visualization of the PAN coordinator, the coordinator, and the end devices when the nodes disappear from the network when a connection is lost, power is down, or a reset has occurred. A node timeout corresponds to the time the WSNMonitor application waits for a packet from a particular node before assuming that the node is no longer part of the network. </w:t>
      </w:r>
      <w:r>
        <w:rPr>
          <w:b/>
        </w:rPr>
        <w:lastRenderedPageBreak/>
        <w:t>Note: </w:t>
      </w:r>
      <w:r>
        <w:t xml:space="preserve"> This value does not correspond to the frequency with which data are transmitted by each type of the device.</w:t>
      </w:r>
    </w:p>
    <w:p w14:paraId="0665E0DB" w14:textId="77777777" w:rsidR="000825E9" w:rsidRDefault="00000000">
      <w:pPr>
        <w:spacing w:after="32"/>
        <w:ind w:left="860" w:right="14"/>
      </w:pPr>
      <w:r>
        <w:t>To get smooth topology visualization, it is recommended to set timeouts at 20 seconds for the PAN coordinator and the coordinator, and 30 seconds for an end device. Assuming a default application configuration, these timeouts cover three periods between sending a packet. Therefore, at least three packets must be lost before a node is removed from the WSNMonitor topology pane.</w:t>
      </w:r>
    </w:p>
    <w:p w14:paraId="0D6FE2DD" w14:textId="77777777" w:rsidR="000825E9" w:rsidRDefault="00000000">
      <w:pPr>
        <w:pStyle w:val="Heading3"/>
        <w:ind w:left="846"/>
      </w:pPr>
      <w:r>
        <w:t>Figure 8-3. WSNMonitor Preferences Menu</w:t>
      </w:r>
    </w:p>
    <w:p w14:paraId="185EFFB2" w14:textId="77777777" w:rsidR="000825E9" w:rsidRDefault="00000000">
      <w:pPr>
        <w:spacing w:after="234" w:line="259" w:lineRule="auto"/>
        <w:ind w:left="859" w:firstLine="0"/>
      </w:pPr>
      <w:r>
        <w:rPr>
          <w:noProof/>
        </w:rPr>
        <w:drawing>
          <wp:inline distT="0" distB="0" distL="0" distR="0" wp14:anchorId="382F7FB0" wp14:editId="11426147">
            <wp:extent cx="5925872" cy="3883576"/>
            <wp:effectExtent l="0" t="0" r="0" b="0"/>
            <wp:docPr id="2630" name="Picture 2630"/>
            <wp:cNvGraphicFramePr/>
            <a:graphic xmlns:a="http://schemas.openxmlformats.org/drawingml/2006/main">
              <a:graphicData uri="http://schemas.openxmlformats.org/drawingml/2006/picture">
                <pic:pic xmlns:pic="http://schemas.openxmlformats.org/drawingml/2006/picture">
                  <pic:nvPicPr>
                    <pic:cNvPr id="2630" name="Picture 2630"/>
                    <pic:cNvPicPr/>
                  </pic:nvPicPr>
                  <pic:blipFill>
                    <a:blip r:embed="rId151"/>
                    <a:stretch>
                      <a:fillRect/>
                    </a:stretch>
                  </pic:blipFill>
                  <pic:spPr>
                    <a:xfrm>
                      <a:off x="0" y="0"/>
                      <a:ext cx="5925872" cy="3883576"/>
                    </a:xfrm>
                    <a:prstGeom prst="rect">
                      <a:avLst/>
                    </a:prstGeom>
                  </pic:spPr>
                </pic:pic>
              </a:graphicData>
            </a:graphic>
          </wp:inline>
        </w:drawing>
      </w:r>
    </w:p>
    <w:p w14:paraId="0F84071D" w14:textId="77777777" w:rsidR="000825E9" w:rsidRDefault="00000000">
      <w:pPr>
        <w:spacing w:after="574"/>
        <w:ind w:left="860" w:right="14"/>
      </w:pPr>
      <w:r>
        <w:t>In WSNMonitor, the PAN coordinator refers to the coordinator, the coordinator refers to the router, and the end device refers to the end device.</w:t>
      </w:r>
    </w:p>
    <w:p w14:paraId="5711A6E5" w14:textId="77777777" w:rsidR="000825E9" w:rsidRDefault="00000000">
      <w:pPr>
        <w:pStyle w:val="Heading2"/>
        <w:tabs>
          <w:tab w:val="center" w:pos="2315"/>
        </w:tabs>
        <w:ind w:left="-15" w:firstLine="0"/>
      </w:pPr>
      <w:r>
        <w:t xml:space="preserve">8.6 </w:t>
      </w:r>
      <w:r>
        <w:tab/>
        <w:t>Sensor Data Visualization</w:t>
      </w:r>
    </w:p>
    <w:p w14:paraId="5B3C8458" w14:textId="77777777" w:rsidR="000825E9" w:rsidRDefault="00000000">
      <w:pPr>
        <w:spacing w:after="122"/>
        <w:ind w:left="861" w:right="14"/>
      </w:pPr>
      <w:r>
        <w:t>Each board sends temperature, light, or battery sensor values (or emulated values) to the PAN coordinator, which in turn sends it to the PC. The WSNMonitor displays the values from onboard sensors next to a node icon inside the topology pane. A corresponding option can be selected in the node or link parameters from the quick settings toolbar.</w:t>
      </w:r>
    </w:p>
    <w:p w14:paraId="3BAE060D" w14:textId="77777777" w:rsidR="000825E9" w:rsidRDefault="00000000">
      <w:pPr>
        <w:ind w:left="861" w:right="14"/>
      </w:pPr>
      <w:r>
        <w:t>The user can select any node in the topology pane to monitor the node’s activity and the node data in one of the following three different forms:</w:t>
      </w:r>
    </w:p>
    <w:p w14:paraId="1E2AF1A6" w14:textId="77777777" w:rsidR="000825E9" w:rsidRDefault="00000000">
      <w:pPr>
        <w:numPr>
          <w:ilvl w:val="0"/>
          <w:numId w:val="32"/>
        </w:numPr>
        <w:ind w:left="1232" w:right="14" w:hanging="255"/>
      </w:pPr>
      <w:r>
        <w:t>Text</w:t>
      </w:r>
    </w:p>
    <w:p w14:paraId="7085275F" w14:textId="77777777" w:rsidR="000825E9" w:rsidRDefault="00000000">
      <w:pPr>
        <w:numPr>
          <w:ilvl w:val="0"/>
          <w:numId w:val="32"/>
        </w:numPr>
        <w:ind w:left="1232" w:right="14" w:hanging="255"/>
      </w:pPr>
      <w:r>
        <w:t>Table</w:t>
      </w:r>
    </w:p>
    <w:p w14:paraId="3F445EF3" w14:textId="77777777" w:rsidR="000825E9" w:rsidRDefault="00000000">
      <w:pPr>
        <w:numPr>
          <w:ilvl w:val="0"/>
          <w:numId w:val="32"/>
        </w:numPr>
        <w:spacing w:after="130"/>
        <w:ind w:left="1232" w:right="14" w:hanging="255"/>
      </w:pPr>
      <w:r>
        <w:t>Chart</w:t>
      </w:r>
    </w:p>
    <w:p w14:paraId="3CFB586F" w14:textId="77777777" w:rsidR="000825E9" w:rsidRDefault="00000000">
      <w:pPr>
        <w:ind w:left="861" w:right="14"/>
      </w:pPr>
      <w:r>
        <w:lastRenderedPageBreak/>
        <w:t>The onboard sensor data is displayed next to each node in the topology pane. These values are tipped with arrows indicating whether the value increased or decreased in relation to the previous sample. A given node is selected when it is clicked and a dashed frame is visible around it.</w:t>
      </w:r>
    </w:p>
    <w:p w14:paraId="117C7118" w14:textId="77777777" w:rsidR="000825E9" w:rsidRDefault="00000000">
      <w:pPr>
        <w:ind w:left="860" w:right="14"/>
      </w:pPr>
      <w:r>
        <w:t>The sensor data pane displays the same values. This helps the user to observe how the values change over a period of time. The sensor data pane includes a sensor selection combo-box. Use the button on the sensor control toolbar to display the desired types of sensor data.</w:t>
      </w:r>
    </w:p>
    <w:p w14:paraId="6E0B663B" w14:textId="77777777" w:rsidR="000825E9" w:rsidRDefault="000825E9">
      <w:pPr>
        <w:sectPr w:rsidR="000825E9">
          <w:headerReference w:type="even" r:id="rId152"/>
          <w:headerReference w:type="default" r:id="rId153"/>
          <w:footerReference w:type="even" r:id="rId154"/>
          <w:footerReference w:type="default" r:id="rId155"/>
          <w:headerReference w:type="first" r:id="rId156"/>
          <w:footerReference w:type="first" r:id="rId157"/>
          <w:pgSz w:w="12240" w:h="15840"/>
          <w:pgMar w:top="1477" w:right="1312" w:bottom="1447" w:left="737" w:header="454" w:footer="418" w:gutter="0"/>
          <w:cols w:space="720"/>
        </w:sectPr>
      </w:pPr>
    </w:p>
    <w:p w14:paraId="465DCE55" w14:textId="77777777" w:rsidR="000825E9" w:rsidRDefault="00000000">
      <w:pPr>
        <w:pStyle w:val="Heading1"/>
        <w:tabs>
          <w:tab w:val="center" w:pos="3353"/>
        </w:tabs>
        <w:spacing w:after="474"/>
        <w:ind w:left="-15" w:firstLine="0"/>
      </w:pPr>
      <w:r>
        <w:lastRenderedPageBreak/>
        <w:t xml:space="preserve">9. </w:t>
      </w:r>
      <w:r>
        <w:tab/>
        <w:t>OTAU in WSNDemo Mesh Application</w:t>
      </w:r>
    </w:p>
    <w:p w14:paraId="17C1781C" w14:textId="77777777" w:rsidR="000825E9" w:rsidRDefault="00000000">
      <w:pPr>
        <w:pStyle w:val="Heading2"/>
        <w:tabs>
          <w:tab w:val="center" w:pos="2151"/>
        </w:tabs>
        <w:spacing w:after="48"/>
        <w:ind w:left="-15" w:firstLine="0"/>
      </w:pPr>
      <w:r>
        <w:t xml:space="preserve">9.1 </w:t>
      </w:r>
      <w:r>
        <w:tab/>
        <w:t>Software Prerequisites</w:t>
      </w:r>
    </w:p>
    <w:p w14:paraId="74298CDB" w14:textId="77777777" w:rsidR="000825E9" w:rsidRDefault="00000000">
      <w:pPr>
        <w:numPr>
          <w:ilvl w:val="0"/>
          <w:numId w:val="33"/>
        </w:numPr>
        <w:ind w:right="14" w:hanging="397"/>
      </w:pPr>
      <w:r>
        <w:t xml:space="preserve">The Bootloader PC Tool is available in the </w:t>
      </w:r>
      <w:r>
        <w:rPr>
          <w:rFonts w:ascii="Courier New" w:eastAsia="Courier New" w:hAnsi="Courier New" w:cs="Courier New"/>
        </w:rPr>
        <w:t>&lt;ProjectDir&gt;\thirdparty\wireless\miwi \services\otau\tools</w:t>
      </w:r>
      <w:r>
        <w:t xml:space="preserve"> directory. For more details on the installation procedure, see </w:t>
      </w:r>
      <w:r>
        <w:rPr>
          <w:color w:val="0000FF"/>
        </w:rPr>
        <w:t>3.5 Installing the Bootloader PC Tool</w:t>
      </w:r>
      <w:r>
        <w:t>.</w:t>
      </w:r>
    </w:p>
    <w:p w14:paraId="790DA0B8" w14:textId="77777777" w:rsidR="000825E9" w:rsidRDefault="00000000">
      <w:pPr>
        <w:numPr>
          <w:ilvl w:val="0"/>
          <w:numId w:val="33"/>
        </w:numPr>
        <w:spacing w:after="37" w:line="259" w:lineRule="auto"/>
        <w:ind w:right="14" w:hanging="397"/>
      </w:pPr>
      <w:r>
        <w:t xml:space="preserve">WiDBGSetup.msi is available in the </w:t>
      </w:r>
      <w:r>
        <w:rPr>
          <w:rFonts w:ascii="Courier New" w:eastAsia="Courier New" w:hAnsi="Courier New" w:cs="Courier New"/>
        </w:rPr>
        <w:t>&lt;ProjectDir&gt;\thirdparty\wireless\miwi\services</w:t>
      </w:r>
    </w:p>
    <w:p w14:paraId="1ADBBA18" w14:textId="77777777" w:rsidR="000825E9" w:rsidRDefault="00000000">
      <w:pPr>
        <w:ind w:left="1399" w:right="14"/>
      </w:pPr>
      <w:r>
        <w:rPr>
          <w:rFonts w:ascii="Courier New" w:eastAsia="Courier New" w:hAnsi="Courier New" w:cs="Courier New"/>
        </w:rPr>
        <w:t>\otau\tools</w:t>
      </w:r>
      <w:r>
        <w:t xml:space="preserve"> directory. For more details on the installation procedure, see </w:t>
      </w:r>
      <w:r>
        <w:rPr>
          <w:color w:val="0000FF"/>
        </w:rPr>
        <w:t>3.6  Installing the WiDBG Tool</w:t>
      </w:r>
      <w:r>
        <w:t>.</w:t>
      </w:r>
    </w:p>
    <w:p w14:paraId="7A7ED8F2" w14:textId="77777777" w:rsidR="000825E9" w:rsidRDefault="00000000">
      <w:pPr>
        <w:numPr>
          <w:ilvl w:val="0"/>
          <w:numId w:val="33"/>
        </w:numPr>
        <w:spacing w:after="591"/>
        <w:ind w:right="14" w:hanging="397"/>
      </w:pPr>
      <w:r>
        <w:t xml:space="preserve">Bootloader files for SAMR21 and SAMR30 are available at </w:t>
      </w:r>
      <w:r>
        <w:rPr>
          <w:rFonts w:ascii="Courier New" w:eastAsia="Courier New" w:hAnsi="Courier New" w:cs="Courier New"/>
        </w:rPr>
        <w:t>&lt;ProjectDir&gt;\thirdparty \wireless\miwi\services\otau\tools.</w:t>
      </w:r>
    </w:p>
    <w:p w14:paraId="6F55BEE3" w14:textId="77777777" w:rsidR="000825E9" w:rsidRDefault="00000000">
      <w:pPr>
        <w:pStyle w:val="Heading2"/>
        <w:tabs>
          <w:tab w:val="center" w:pos="1548"/>
        </w:tabs>
        <w:spacing w:after="225"/>
        <w:ind w:left="-15" w:firstLine="0"/>
      </w:pPr>
      <w:r>
        <w:t xml:space="preserve">9.2 </w:t>
      </w:r>
      <w:r>
        <w:tab/>
        <w:t>OTAU Client</w:t>
      </w:r>
    </w:p>
    <w:p w14:paraId="4788F7C9" w14:textId="77777777" w:rsidR="000825E9" w:rsidRDefault="00000000">
      <w:pPr>
        <w:pStyle w:val="Heading3"/>
        <w:tabs>
          <w:tab w:val="center" w:pos="2017"/>
        </w:tabs>
        <w:spacing w:after="48"/>
        <w:ind w:left="0" w:firstLine="0"/>
      </w:pPr>
      <w:r>
        <w:t xml:space="preserve">9.2.1 </w:t>
      </w:r>
      <w:r>
        <w:tab/>
        <w:t>Memory Layout of Client</w:t>
      </w:r>
    </w:p>
    <w:p w14:paraId="6C96B475" w14:textId="77777777" w:rsidR="000825E9" w:rsidRDefault="00000000">
      <w:pPr>
        <w:spacing w:after="8"/>
        <w:ind w:left="861" w:right="14"/>
      </w:pPr>
      <w:r>
        <w:t xml:space="preserve">To upgrade the application from WiDBG UI, the serial bootloader in the AVR2054 is modified to support internal Flash swap functionality. The last page (of size 64 bytes) of Flash is used to store the information for the bootloader to perform a Flash swap. The following figure displays the memory layout of the client if the image is stored in the internal Flash. </w:t>
      </w:r>
      <w:r>
        <w:rPr>
          <w:b/>
        </w:rPr>
        <w:t>Figure 9-1. Internal Flash</w:t>
      </w:r>
    </w:p>
    <w:p w14:paraId="6C95CF8F" w14:textId="77777777" w:rsidR="000825E9" w:rsidRDefault="00000000">
      <w:pPr>
        <w:spacing w:after="234" w:line="259" w:lineRule="auto"/>
        <w:ind w:left="3287" w:firstLine="0"/>
      </w:pPr>
      <w:r>
        <w:rPr>
          <w:noProof/>
        </w:rPr>
        <w:drawing>
          <wp:inline distT="0" distB="0" distL="0" distR="0" wp14:anchorId="3A9A8835" wp14:editId="5568218F">
            <wp:extent cx="2842260" cy="2156460"/>
            <wp:effectExtent l="0" t="0" r="0" b="0"/>
            <wp:docPr id="2717" name="Picture 2717"/>
            <wp:cNvGraphicFramePr/>
            <a:graphic xmlns:a="http://schemas.openxmlformats.org/drawingml/2006/main">
              <a:graphicData uri="http://schemas.openxmlformats.org/drawingml/2006/picture">
                <pic:pic xmlns:pic="http://schemas.openxmlformats.org/drawingml/2006/picture">
                  <pic:nvPicPr>
                    <pic:cNvPr id="2717" name="Picture 2717"/>
                    <pic:cNvPicPr/>
                  </pic:nvPicPr>
                  <pic:blipFill>
                    <a:blip r:embed="rId158"/>
                    <a:stretch>
                      <a:fillRect/>
                    </a:stretch>
                  </pic:blipFill>
                  <pic:spPr>
                    <a:xfrm>
                      <a:off x="0" y="0"/>
                      <a:ext cx="2842260" cy="2156460"/>
                    </a:xfrm>
                    <a:prstGeom prst="rect">
                      <a:avLst/>
                    </a:prstGeom>
                  </pic:spPr>
                </pic:pic>
              </a:graphicData>
            </a:graphic>
          </wp:inline>
        </w:drawing>
      </w:r>
    </w:p>
    <w:p w14:paraId="4A487FE2" w14:textId="77777777" w:rsidR="000825E9" w:rsidRDefault="00000000">
      <w:pPr>
        <w:ind w:left="860" w:right="14"/>
      </w:pPr>
      <w:r>
        <w:t>The user has an option to use external Flash for storing the new image. The SAMR30 Module Xplained Pro board has AT25DFX041B external Flash. To use the external memory for storing the image, add symbol OTAU_USE_EXTERNAL_MEMORY in the project configuration as shown in the following screenshot.</w:t>
      </w:r>
    </w:p>
    <w:p w14:paraId="5A5EE056" w14:textId="77777777" w:rsidR="000825E9" w:rsidRDefault="00000000">
      <w:pPr>
        <w:pStyle w:val="Heading3"/>
        <w:ind w:left="846"/>
      </w:pPr>
      <w:r>
        <w:lastRenderedPageBreak/>
        <w:t>Figure 9-2. Adding OTAU_USE_EXTERNAL_MEMORY Symbol</w:t>
      </w:r>
    </w:p>
    <w:p w14:paraId="04D117EA" w14:textId="77777777" w:rsidR="000825E9" w:rsidRDefault="00000000">
      <w:pPr>
        <w:spacing w:after="234" w:line="259" w:lineRule="auto"/>
        <w:ind w:left="850" w:right="-22" w:firstLine="0"/>
      </w:pPr>
      <w:r>
        <w:rPr>
          <w:noProof/>
        </w:rPr>
        <w:drawing>
          <wp:inline distT="0" distB="0" distL="0" distR="0" wp14:anchorId="16DC4FA8" wp14:editId="1CE8984E">
            <wp:extent cx="5936399" cy="2130587"/>
            <wp:effectExtent l="0" t="0" r="0" b="0"/>
            <wp:docPr id="2769" name="Picture 2769"/>
            <wp:cNvGraphicFramePr/>
            <a:graphic xmlns:a="http://schemas.openxmlformats.org/drawingml/2006/main">
              <a:graphicData uri="http://schemas.openxmlformats.org/drawingml/2006/picture">
                <pic:pic xmlns:pic="http://schemas.openxmlformats.org/drawingml/2006/picture">
                  <pic:nvPicPr>
                    <pic:cNvPr id="2769" name="Picture 2769"/>
                    <pic:cNvPicPr/>
                  </pic:nvPicPr>
                  <pic:blipFill>
                    <a:blip r:embed="rId159"/>
                    <a:stretch>
                      <a:fillRect/>
                    </a:stretch>
                  </pic:blipFill>
                  <pic:spPr>
                    <a:xfrm>
                      <a:off x="0" y="0"/>
                      <a:ext cx="5936399" cy="2130587"/>
                    </a:xfrm>
                    <a:prstGeom prst="rect">
                      <a:avLst/>
                    </a:prstGeom>
                  </pic:spPr>
                </pic:pic>
              </a:graphicData>
            </a:graphic>
          </wp:inline>
        </w:drawing>
      </w:r>
    </w:p>
    <w:p w14:paraId="648F2939" w14:textId="77777777" w:rsidR="000825E9" w:rsidRDefault="00000000">
      <w:pPr>
        <w:spacing w:after="33"/>
        <w:ind w:left="860" w:right="14"/>
      </w:pPr>
      <w:r>
        <w:t>The memory layout is shown in the following figure.</w:t>
      </w:r>
    </w:p>
    <w:p w14:paraId="632D58E8" w14:textId="77777777" w:rsidR="000825E9" w:rsidRDefault="00000000">
      <w:pPr>
        <w:pStyle w:val="Heading3"/>
        <w:ind w:left="846"/>
      </w:pPr>
      <w:r>
        <w:t>Figure 9-3. Memory Layout</w:t>
      </w:r>
    </w:p>
    <w:p w14:paraId="5DB89705" w14:textId="77777777" w:rsidR="000825E9" w:rsidRDefault="00000000">
      <w:pPr>
        <w:spacing w:after="344" w:line="259" w:lineRule="auto"/>
        <w:ind w:left="1495" w:firstLine="0"/>
      </w:pPr>
      <w:r>
        <w:rPr>
          <w:noProof/>
        </w:rPr>
        <w:drawing>
          <wp:inline distT="0" distB="0" distL="0" distR="0" wp14:anchorId="2227ABA0" wp14:editId="66EFD0F2">
            <wp:extent cx="5118160" cy="1850969"/>
            <wp:effectExtent l="0" t="0" r="0" b="0"/>
            <wp:docPr id="2773" name="Picture 2773"/>
            <wp:cNvGraphicFramePr/>
            <a:graphic xmlns:a="http://schemas.openxmlformats.org/drawingml/2006/main">
              <a:graphicData uri="http://schemas.openxmlformats.org/drawingml/2006/picture">
                <pic:pic xmlns:pic="http://schemas.openxmlformats.org/drawingml/2006/picture">
                  <pic:nvPicPr>
                    <pic:cNvPr id="2773" name="Picture 2773"/>
                    <pic:cNvPicPr/>
                  </pic:nvPicPr>
                  <pic:blipFill>
                    <a:blip r:embed="rId160"/>
                    <a:stretch>
                      <a:fillRect/>
                    </a:stretch>
                  </pic:blipFill>
                  <pic:spPr>
                    <a:xfrm>
                      <a:off x="0" y="0"/>
                      <a:ext cx="5118160" cy="1850969"/>
                    </a:xfrm>
                    <a:prstGeom prst="rect">
                      <a:avLst/>
                    </a:prstGeom>
                  </pic:spPr>
                </pic:pic>
              </a:graphicData>
            </a:graphic>
          </wp:inline>
        </w:drawing>
      </w:r>
    </w:p>
    <w:p w14:paraId="0D867363" w14:textId="77777777" w:rsidR="000825E9" w:rsidRDefault="00000000">
      <w:pPr>
        <w:pStyle w:val="Heading3"/>
        <w:tabs>
          <w:tab w:val="center" w:pos="2279"/>
        </w:tabs>
        <w:spacing w:after="48"/>
        <w:ind w:left="0" w:firstLine="0"/>
      </w:pPr>
      <w:r>
        <w:t xml:space="preserve">9.2.2 </w:t>
      </w:r>
      <w:r>
        <w:tab/>
        <w:t>Programming Client Firmware</w:t>
      </w:r>
    </w:p>
    <w:p w14:paraId="7A0544E6" w14:textId="77777777" w:rsidR="000825E9" w:rsidRDefault="00000000">
      <w:pPr>
        <w:spacing w:after="141"/>
        <w:ind w:left="860" w:right="14"/>
      </w:pPr>
      <w:r>
        <w:t>Perform the following steps to program the client firmware.</w:t>
      </w:r>
    </w:p>
    <w:p w14:paraId="373124A4" w14:textId="77777777" w:rsidR="000825E9" w:rsidRDefault="00000000">
      <w:pPr>
        <w:numPr>
          <w:ilvl w:val="0"/>
          <w:numId w:val="34"/>
        </w:numPr>
        <w:ind w:right="14" w:hanging="397"/>
      </w:pPr>
      <w:r>
        <w:t xml:space="preserve">Select a WSN Demo application with required device type. For more details, see </w:t>
      </w:r>
      <w:r>
        <w:rPr>
          <w:color w:val="0000FF"/>
        </w:rPr>
        <w:t>3.  Development Environment Setup</w:t>
      </w:r>
      <w:r>
        <w:t>.</w:t>
      </w:r>
    </w:p>
    <w:p w14:paraId="73576F6E" w14:textId="77777777" w:rsidR="000825E9" w:rsidRDefault="00000000">
      <w:pPr>
        <w:numPr>
          <w:ilvl w:val="0"/>
          <w:numId w:val="34"/>
        </w:numPr>
        <w:spacing w:after="78" w:line="259" w:lineRule="auto"/>
        <w:ind w:right="14" w:hanging="397"/>
      </w:pPr>
      <w:r>
        <w:t xml:space="preserve">Open </w:t>
      </w:r>
      <w:r>
        <w:rPr>
          <w:rFonts w:ascii="Courier New" w:eastAsia="Courier New" w:hAnsi="Courier New" w:cs="Courier New"/>
        </w:rPr>
        <w:t>&lt;ProjectDir&gt;\thirdparty\wireless\miwi\services\pds\src\wl \linkerscripts\samr21\gcc\samr21g18a_flash.ld</w:t>
      </w:r>
      <w:r>
        <w:t>.</w:t>
      </w:r>
    </w:p>
    <w:p w14:paraId="7C5AD694" w14:textId="77777777" w:rsidR="000825E9" w:rsidRDefault="00000000">
      <w:pPr>
        <w:numPr>
          <w:ilvl w:val="0"/>
          <w:numId w:val="34"/>
        </w:numPr>
        <w:ind w:right="14" w:hanging="397"/>
      </w:pPr>
      <w:r>
        <w:t>Modify the memory region of ROM from 0x00000000 to 0x00002000 as:</w:t>
      </w:r>
    </w:p>
    <w:p w14:paraId="43E6E347" w14:textId="77777777" w:rsidR="000825E9" w:rsidRDefault="00000000">
      <w:pPr>
        <w:shd w:val="clear" w:color="auto" w:fill="F0F0F0"/>
        <w:spacing w:after="0" w:line="265" w:lineRule="auto"/>
        <w:ind w:left="1504" w:right="3100"/>
      </w:pPr>
      <w:r>
        <w:rPr>
          <w:rFonts w:ascii="Courier New" w:eastAsia="Courier New" w:hAnsi="Courier New" w:cs="Courier New"/>
          <w:sz w:val="16"/>
        </w:rPr>
        <w:t>/* Memory Spaces Definitions */</w:t>
      </w:r>
    </w:p>
    <w:p w14:paraId="0BA9E9D9" w14:textId="77777777" w:rsidR="000825E9" w:rsidRDefault="00000000">
      <w:pPr>
        <w:shd w:val="clear" w:color="auto" w:fill="F0F0F0"/>
        <w:spacing w:after="0" w:line="265" w:lineRule="auto"/>
        <w:ind w:left="1504" w:right="3100"/>
      </w:pPr>
      <w:r>
        <w:rPr>
          <w:rFonts w:ascii="Courier New" w:eastAsia="Courier New" w:hAnsi="Courier New" w:cs="Courier New"/>
          <w:sz w:val="16"/>
        </w:rPr>
        <w:t>MEMORY</w:t>
      </w:r>
    </w:p>
    <w:p w14:paraId="107CCF26" w14:textId="77777777" w:rsidR="000825E9" w:rsidRDefault="00000000">
      <w:pPr>
        <w:shd w:val="clear" w:color="auto" w:fill="F0F0F0"/>
        <w:spacing w:after="0" w:line="265" w:lineRule="auto"/>
        <w:ind w:left="1504" w:right="3100"/>
      </w:pPr>
      <w:r>
        <w:rPr>
          <w:rFonts w:ascii="Courier New" w:eastAsia="Courier New" w:hAnsi="Courier New" w:cs="Courier New"/>
          <w:sz w:val="16"/>
        </w:rPr>
        <w:t>{</w:t>
      </w:r>
    </w:p>
    <w:p w14:paraId="1F23A9D1" w14:textId="77777777" w:rsidR="000825E9" w:rsidRDefault="00000000">
      <w:pPr>
        <w:shd w:val="clear" w:color="auto" w:fill="F0F0F0"/>
        <w:spacing w:after="219" w:line="265" w:lineRule="auto"/>
        <w:ind w:left="1504" w:right="3100"/>
      </w:pPr>
      <w:r>
        <w:rPr>
          <w:rFonts w:ascii="Courier New" w:eastAsia="Courier New" w:hAnsi="Courier New" w:cs="Courier New"/>
          <w:sz w:val="16"/>
        </w:rPr>
        <w:t xml:space="preserve"> rom    (rx)   : OROGIN = 0x00002000, LENGTH = 0x00040000  ram    (rwx)  : OROGIN = 0x20000000, LENGTH = 0x00008000 }</w:t>
      </w:r>
    </w:p>
    <w:p w14:paraId="36367591" w14:textId="77777777" w:rsidR="000825E9" w:rsidRDefault="00000000">
      <w:pPr>
        <w:numPr>
          <w:ilvl w:val="0"/>
          <w:numId w:val="34"/>
        </w:numPr>
        <w:ind w:right="14" w:hanging="397"/>
      </w:pPr>
      <w:r>
        <w:t>Rebuild the project.</w:t>
      </w:r>
    </w:p>
    <w:p w14:paraId="62490FD2" w14:textId="77777777" w:rsidR="000825E9" w:rsidRDefault="00000000">
      <w:pPr>
        <w:numPr>
          <w:ilvl w:val="0"/>
          <w:numId w:val="34"/>
        </w:numPr>
        <w:spacing w:after="23" w:line="323" w:lineRule="auto"/>
        <w:ind w:right="14" w:hanging="397"/>
      </w:pPr>
      <w:r>
        <w:t xml:space="preserve">Program the client node with bootloader elf file available in </w:t>
      </w:r>
      <w:r>
        <w:rPr>
          <w:rFonts w:ascii="Courier New" w:eastAsia="Courier New" w:hAnsi="Courier New" w:cs="Courier New"/>
        </w:rPr>
        <w:t>&lt;ProjectDir&gt;\thirdparty \wireless\miwi\services\otau\tools</w:t>
      </w:r>
      <w:r>
        <w:t>.</w:t>
      </w:r>
    </w:p>
    <w:p w14:paraId="27F0C475" w14:textId="77777777" w:rsidR="000825E9" w:rsidRDefault="00000000">
      <w:pPr>
        <w:numPr>
          <w:ilvl w:val="0"/>
          <w:numId w:val="34"/>
        </w:numPr>
        <w:ind w:right="14" w:hanging="397"/>
      </w:pPr>
      <w:r>
        <w:lastRenderedPageBreak/>
        <w:t>Open the Bootloader PC Tool and configure the serial settings as shown in the following figure.</w:t>
      </w:r>
    </w:p>
    <w:p w14:paraId="5AAD75D3" w14:textId="77777777" w:rsidR="000825E9" w:rsidRDefault="00000000">
      <w:pPr>
        <w:pStyle w:val="Heading3"/>
        <w:ind w:left="1399"/>
      </w:pPr>
      <w:r>
        <w:t>Figure 9-4. Bootloader PC Tool Serial Settings</w:t>
      </w:r>
    </w:p>
    <w:p w14:paraId="4B8DF7C5" w14:textId="77777777" w:rsidR="000825E9" w:rsidRDefault="00000000">
      <w:pPr>
        <w:spacing w:after="160" w:line="259" w:lineRule="auto"/>
        <w:ind w:left="2982" w:firstLine="0"/>
      </w:pPr>
      <w:r>
        <w:rPr>
          <w:noProof/>
        </w:rPr>
        <w:drawing>
          <wp:inline distT="0" distB="0" distL="0" distR="0" wp14:anchorId="192FBA1E" wp14:editId="5703E172">
            <wp:extent cx="3571875" cy="4019550"/>
            <wp:effectExtent l="0" t="0" r="0" b="0"/>
            <wp:docPr id="2841" name="Picture 2841"/>
            <wp:cNvGraphicFramePr/>
            <a:graphic xmlns:a="http://schemas.openxmlformats.org/drawingml/2006/main">
              <a:graphicData uri="http://schemas.openxmlformats.org/drawingml/2006/picture">
                <pic:pic xmlns:pic="http://schemas.openxmlformats.org/drawingml/2006/picture">
                  <pic:nvPicPr>
                    <pic:cNvPr id="2841" name="Picture 2841"/>
                    <pic:cNvPicPr/>
                  </pic:nvPicPr>
                  <pic:blipFill>
                    <a:blip r:embed="rId161"/>
                    <a:stretch>
                      <a:fillRect/>
                    </a:stretch>
                  </pic:blipFill>
                  <pic:spPr>
                    <a:xfrm>
                      <a:off x="0" y="0"/>
                      <a:ext cx="3571875" cy="4019550"/>
                    </a:xfrm>
                    <a:prstGeom prst="rect">
                      <a:avLst/>
                    </a:prstGeom>
                  </pic:spPr>
                </pic:pic>
              </a:graphicData>
            </a:graphic>
          </wp:inline>
        </w:drawing>
      </w:r>
    </w:p>
    <w:p w14:paraId="20670B6C" w14:textId="77777777" w:rsidR="000825E9" w:rsidRDefault="00000000">
      <w:pPr>
        <w:numPr>
          <w:ilvl w:val="0"/>
          <w:numId w:val="35"/>
        </w:numPr>
        <w:ind w:right="14" w:hanging="397"/>
      </w:pPr>
      <w:r>
        <w:t xml:space="preserve">Select the </w:t>
      </w:r>
      <w:r>
        <w:rPr>
          <w:rFonts w:ascii="Courier New" w:eastAsia="Courier New" w:hAnsi="Courier New" w:cs="Courier New"/>
        </w:rPr>
        <w:t>APP_WSN_DEMO.srec</w:t>
      </w:r>
      <w:r>
        <w:t xml:space="preserve"> file from the project directory which is generated at Step 4, and click </w:t>
      </w:r>
      <w:r>
        <w:rPr>
          <w:b/>
        </w:rPr>
        <w:t>Upload</w:t>
      </w:r>
      <w:r>
        <w:t xml:space="preserve"> button.</w:t>
      </w:r>
    </w:p>
    <w:p w14:paraId="2C2DF352" w14:textId="77777777" w:rsidR="000825E9" w:rsidRDefault="00000000">
      <w:pPr>
        <w:numPr>
          <w:ilvl w:val="0"/>
          <w:numId w:val="35"/>
        </w:numPr>
        <w:spacing w:after="582"/>
        <w:ind w:right="14" w:hanging="397"/>
      </w:pPr>
      <w:r>
        <w:t>To start upload, reset the client node.</w:t>
      </w:r>
    </w:p>
    <w:p w14:paraId="79DC5665" w14:textId="77777777" w:rsidR="000825E9" w:rsidRDefault="00000000">
      <w:pPr>
        <w:pStyle w:val="Heading2"/>
        <w:tabs>
          <w:tab w:val="center" w:pos="1589"/>
        </w:tabs>
        <w:ind w:left="-15" w:firstLine="0"/>
      </w:pPr>
      <w:r>
        <w:t xml:space="preserve">9.3 </w:t>
      </w:r>
      <w:r>
        <w:tab/>
        <w:t>OTAU Server</w:t>
      </w:r>
    </w:p>
    <w:p w14:paraId="14EB5715" w14:textId="77777777" w:rsidR="000825E9" w:rsidRDefault="00000000">
      <w:pPr>
        <w:spacing w:after="139"/>
        <w:ind w:left="861" w:right="14"/>
      </w:pPr>
      <w:r>
        <w:rPr>
          <w:b/>
        </w:rPr>
        <w:t>Note: </w:t>
      </w:r>
      <w:r>
        <w:t xml:space="preserve"> The PAN coordinator cannot be used as OTAU Server because the PAN coordinator uses the serial interface to communicate to the WSNMonitor. However, the PAN coordinator can be configured as OTAU Client.</w:t>
      </w:r>
    </w:p>
    <w:p w14:paraId="237873CF" w14:textId="77777777" w:rsidR="000825E9" w:rsidRDefault="00000000">
      <w:pPr>
        <w:numPr>
          <w:ilvl w:val="0"/>
          <w:numId w:val="36"/>
        </w:numPr>
        <w:ind w:right="14" w:hanging="397"/>
      </w:pPr>
      <w:r>
        <w:t xml:space="preserve">Configure the WSN Demo application as coordinator (see </w:t>
      </w:r>
      <w:r>
        <w:rPr>
          <w:color w:val="0000FF"/>
        </w:rPr>
        <w:t>3.  Development Environment Setup</w:t>
      </w:r>
      <w:r>
        <w:t>).</w:t>
      </w:r>
    </w:p>
    <w:p w14:paraId="5EFF81FF" w14:textId="77777777" w:rsidR="000825E9" w:rsidRDefault="00000000">
      <w:pPr>
        <w:numPr>
          <w:ilvl w:val="0"/>
          <w:numId w:val="36"/>
        </w:numPr>
        <w:ind w:right="14" w:hanging="397"/>
      </w:pPr>
      <w:r>
        <w:t>Add the OTAU_SERVER in symbol as shown in the following screenshot.</w:t>
      </w:r>
    </w:p>
    <w:p w14:paraId="0B2AFD84" w14:textId="77777777" w:rsidR="000825E9" w:rsidRDefault="00000000">
      <w:pPr>
        <w:numPr>
          <w:ilvl w:val="0"/>
          <w:numId w:val="36"/>
        </w:numPr>
        <w:ind w:right="14" w:hanging="397"/>
      </w:pPr>
      <w:r>
        <w:t>Click OK.</w:t>
      </w:r>
    </w:p>
    <w:p w14:paraId="0B4C5752" w14:textId="77777777" w:rsidR="000825E9" w:rsidRDefault="00000000">
      <w:pPr>
        <w:pStyle w:val="Heading3"/>
        <w:ind w:left="1399"/>
      </w:pPr>
      <w:r>
        <w:lastRenderedPageBreak/>
        <w:t>Figure 9-5. Add Defined Symbols Dialog Box</w:t>
      </w:r>
    </w:p>
    <w:p w14:paraId="0ABE9845" w14:textId="77777777" w:rsidR="000825E9" w:rsidRDefault="00000000">
      <w:pPr>
        <w:spacing w:after="154" w:line="259" w:lineRule="auto"/>
        <w:ind w:left="1389" w:right="-22" w:firstLine="0"/>
      </w:pPr>
      <w:r>
        <w:rPr>
          <w:noProof/>
        </w:rPr>
        <w:drawing>
          <wp:inline distT="0" distB="0" distL="0" distR="0" wp14:anchorId="4AECB65E" wp14:editId="761D19D3">
            <wp:extent cx="5594399" cy="2198255"/>
            <wp:effectExtent l="0" t="0" r="0" b="0"/>
            <wp:docPr id="2894" name="Picture 2894"/>
            <wp:cNvGraphicFramePr/>
            <a:graphic xmlns:a="http://schemas.openxmlformats.org/drawingml/2006/main">
              <a:graphicData uri="http://schemas.openxmlformats.org/drawingml/2006/picture">
                <pic:pic xmlns:pic="http://schemas.openxmlformats.org/drawingml/2006/picture">
                  <pic:nvPicPr>
                    <pic:cNvPr id="2894" name="Picture 2894"/>
                    <pic:cNvPicPr/>
                  </pic:nvPicPr>
                  <pic:blipFill>
                    <a:blip r:embed="rId162"/>
                    <a:stretch>
                      <a:fillRect/>
                    </a:stretch>
                  </pic:blipFill>
                  <pic:spPr>
                    <a:xfrm>
                      <a:off x="0" y="0"/>
                      <a:ext cx="5594399" cy="2198255"/>
                    </a:xfrm>
                    <a:prstGeom prst="rect">
                      <a:avLst/>
                    </a:prstGeom>
                  </pic:spPr>
                </pic:pic>
              </a:graphicData>
            </a:graphic>
          </wp:inline>
        </w:drawing>
      </w:r>
    </w:p>
    <w:p w14:paraId="4CE43A60" w14:textId="77777777" w:rsidR="000825E9" w:rsidRDefault="00000000">
      <w:pPr>
        <w:spacing w:after="31"/>
        <w:ind w:left="1374" w:right="14" w:hanging="397"/>
      </w:pPr>
      <w:r>
        <w:t>4.</w:t>
      </w:r>
      <w:r>
        <w:tab/>
        <w:t>Compile and program the OTAU server node. When the node joins the network with the available coordinator, the WSNMonitor is updated as shown in the following figure.</w:t>
      </w:r>
    </w:p>
    <w:p w14:paraId="6AA04E43" w14:textId="77777777" w:rsidR="000825E9" w:rsidRDefault="00000000">
      <w:pPr>
        <w:pStyle w:val="Heading3"/>
        <w:ind w:left="1399"/>
      </w:pPr>
      <w:r>
        <w:t>Figure 9-6. OTAU Server Node in WSNMonitor</w:t>
      </w:r>
    </w:p>
    <w:p w14:paraId="22E754EE" w14:textId="77777777" w:rsidR="000825E9" w:rsidRDefault="00000000">
      <w:pPr>
        <w:spacing w:after="0" w:line="259" w:lineRule="auto"/>
        <w:ind w:left="3958" w:firstLine="0"/>
      </w:pPr>
      <w:r>
        <w:rPr>
          <w:noProof/>
        </w:rPr>
        <w:drawing>
          <wp:inline distT="0" distB="0" distL="0" distR="0" wp14:anchorId="5574A026" wp14:editId="7630AC3D">
            <wp:extent cx="2331720" cy="1440180"/>
            <wp:effectExtent l="0" t="0" r="0" b="0"/>
            <wp:docPr id="2899" name="Picture 2899"/>
            <wp:cNvGraphicFramePr/>
            <a:graphic xmlns:a="http://schemas.openxmlformats.org/drawingml/2006/main">
              <a:graphicData uri="http://schemas.openxmlformats.org/drawingml/2006/picture">
                <pic:pic xmlns:pic="http://schemas.openxmlformats.org/drawingml/2006/picture">
                  <pic:nvPicPr>
                    <pic:cNvPr id="2899" name="Picture 2899"/>
                    <pic:cNvPicPr/>
                  </pic:nvPicPr>
                  <pic:blipFill>
                    <a:blip r:embed="rId163"/>
                    <a:stretch>
                      <a:fillRect/>
                    </a:stretch>
                  </pic:blipFill>
                  <pic:spPr>
                    <a:xfrm>
                      <a:off x="0" y="0"/>
                      <a:ext cx="2331720" cy="1440180"/>
                    </a:xfrm>
                    <a:prstGeom prst="rect">
                      <a:avLst/>
                    </a:prstGeom>
                  </pic:spPr>
                </pic:pic>
              </a:graphicData>
            </a:graphic>
          </wp:inline>
        </w:drawing>
      </w:r>
    </w:p>
    <w:p w14:paraId="1FB1FA37" w14:textId="77777777" w:rsidR="000825E9" w:rsidRDefault="000825E9">
      <w:pPr>
        <w:sectPr w:rsidR="000825E9">
          <w:headerReference w:type="even" r:id="rId164"/>
          <w:headerReference w:type="default" r:id="rId165"/>
          <w:footerReference w:type="even" r:id="rId166"/>
          <w:footerReference w:type="default" r:id="rId167"/>
          <w:headerReference w:type="first" r:id="rId168"/>
          <w:footerReference w:type="first" r:id="rId169"/>
          <w:pgSz w:w="12240" w:h="15840"/>
          <w:pgMar w:top="1478" w:right="1326" w:bottom="2211" w:left="737" w:header="454" w:footer="418" w:gutter="0"/>
          <w:cols w:space="720"/>
        </w:sectPr>
      </w:pPr>
    </w:p>
    <w:p w14:paraId="09D8DBF6" w14:textId="77777777" w:rsidR="000825E9" w:rsidRDefault="00000000">
      <w:pPr>
        <w:pStyle w:val="Heading1"/>
        <w:tabs>
          <w:tab w:val="center" w:pos="2410"/>
        </w:tabs>
        <w:ind w:left="-15" w:firstLine="0"/>
      </w:pPr>
      <w:r>
        <w:lastRenderedPageBreak/>
        <w:t xml:space="preserve">10. </w:t>
      </w:r>
      <w:r>
        <w:tab/>
        <w:t>Atmel WiDBG for OTAU</w:t>
      </w:r>
    </w:p>
    <w:p w14:paraId="5F7B26E2" w14:textId="77777777" w:rsidR="000825E9" w:rsidRDefault="00000000">
      <w:pPr>
        <w:spacing w:after="32"/>
        <w:ind w:left="860" w:right="14"/>
      </w:pPr>
      <w:r>
        <w:t>When the installation of WiDBGSetup.msi is completed, a shortcut is created on the desktop. Double click and open the WiDBG.</w:t>
      </w:r>
    </w:p>
    <w:p w14:paraId="128FA6FD" w14:textId="77777777" w:rsidR="000825E9" w:rsidRDefault="00000000">
      <w:pPr>
        <w:pStyle w:val="Heading2"/>
        <w:spacing w:after="0"/>
        <w:ind w:left="846"/>
      </w:pPr>
      <w:r>
        <w:rPr>
          <w:sz w:val="20"/>
        </w:rPr>
        <w:t>Figure 10-1. Opening WiDBG Tool</w:t>
      </w:r>
    </w:p>
    <w:p w14:paraId="2C05E731" w14:textId="77777777" w:rsidR="000825E9" w:rsidRDefault="00000000">
      <w:pPr>
        <w:spacing w:after="637" w:line="259" w:lineRule="auto"/>
        <w:ind w:left="1667" w:firstLine="0"/>
      </w:pPr>
      <w:r>
        <w:rPr>
          <w:noProof/>
        </w:rPr>
        <w:drawing>
          <wp:inline distT="0" distB="0" distL="0" distR="0" wp14:anchorId="444CA994" wp14:editId="4C1271B3">
            <wp:extent cx="4899229" cy="3324826"/>
            <wp:effectExtent l="0" t="0" r="0" b="0"/>
            <wp:docPr id="2925" name="Picture 2925"/>
            <wp:cNvGraphicFramePr/>
            <a:graphic xmlns:a="http://schemas.openxmlformats.org/drawingml/2006/main">
              <a:graphicData uri="http://schemas.openxmlformats.org/drawingml/2006/picture">
                <pic:pic xmlns:pic="http://schemas.openxmlformats.org/drawingml/2006/picture">
                  <pic:nvPicPr>
                    <pic:cNvPr id="2925" name="Picture 2925"/>
                    <pic:cNvPicPr/>
                  </pic:nvPicPr>
                  <pic:blipFill>
                    <a:blip r:embed="rId170"/>
                    <a:stretch>
                      <a:fillRect/>
                    </a:stretch>
                  </pic:blipFill>
                  <pic:spPr>
                    <a:xfrm>
                      <a:off x="0" y="0"/>
                      <a:ext cx="4899229" cy="3324826"/>
                    </a:xfrm>
                    <a:prstGeom prst="rect">
                      <a:avLst/>
                    </a:prstGeom>
                  </pic:spPr>
                </pic:pic>
              </a:graphicData>
            </a:graphic>
          </wp:inline>
        </w:drawing>
      </w:r>
    </w:p>
    <w:p w14:paraId="79830DE0" w14:textId="77777777" w:rsidR="000825E9" w:rsidRDefault="00000000">
      <w:pPr>
        <w:pStyle w:val="Heading2"/>
        <w:tabs>
          <w:tab w:val="center" w:pos="2011"/>
        </w:tabs>
        <w:ind w:left="-15" w:firstLine="0"/>
      </w:pPr>
      <w:r>
        <w:t xml:space="preserve">10.1 </w:t>
      </w:r>
      <w:r>
        <w:tab/>
        <w:t>Starting the Session</w:t>
      </w:r>
    </w:p>
    <w:p w14:paraId="33B84ABA" w14:textId="77777777" w:rsidR="000825E9" w:rsidRDefault="00000000">
      <w:pPr>
        <w:ind w:left="860" w:right="14"/>
      </w:pPr>
      <w:r>
        <w:t>This section explains how to start the session using the WiDBG tool. Ensure that the server node is connected to the Host Machine (PC) via USB.</w:t>
      </w:r>
    </w:p>
    <w:p w14:paraId="4017A141" w14:textId="77777777" w:rsidR="000825E9" w:rsidRDefault="00000000">
      <w:pPr>
        <w:numPr>
          <w:ilvl w:val="0"/>
          <w:numId w:val="37"/>
        </w:numPr>
        <w:ind w:right="14" w:hanging="397"/>
      </w:pPr>
      <w:r>
        <w:t>Open the WiDBG application.</w:t>
      </w:r>
    </w:p>
    <w:p w14:paraId="659212BA" w14:textId="77777777" w:rsidR="000825E9" w:rsidRDefault="00000000">
      <w:pPr>
        <w:numPr>
          <w:ilvl w:val="0"/>
          <w:numId w:val="37"/>
        </w:numPr>
        <w:spacing w:after="75" w:line="259" w:lineRule="auto"/>
        <w:ind w:right="14" w:hanging="397"/>
      </w:pPr>
      <w:r>
        <w:t xml:space="preserve">Choose </w:t>
      </w:r>
      <w:r>
        <w:rPr>
          <w:i/>
          <w:u w:val="single" w:color="000000"/>
        </w:rPr>
        <w:t>Settings&gt;Connection</w:t>
      </w:r>
      <w:r>
        <w:t>.</w:t>
      </w:r>
    </w:p>
    <w:p w14:paraId="2FE55ACA" w14:textId="77777777" w:rsidR="000825E9" w:rsidRDefault="00000000">
      <w:pPr>
        <w:numPr>
          <w:ilvl w:val="0"/>
          <w:numId w:val="37"/>
        </w:numPr>
        <w:spacing w:after="30" w:line="265" w:lineRule="auto"/>
        <w:ind w:right="14" w:hanging="397"/>
      </w:pPr>
      <w:r>
        <w:t xml:space="preserve">In the Settings dialog box, select the desired COM port and click </w:t>
      </w:r>
      <w:r>
        <w:rPr>
          <w:b/>
        </w:rPr>
        <w:t xml:space="preserve">OK </w:t>
      </w:r>
      <w:r>
        <w:t>to save the settings.</w:t>
      </w:r>
    </w:p>
    <w:p w14:paraId="0CD8BC78" w14:textId="77777777" w:rsidR="000825E9" w:rsidRDefault="00000000">
      <w:pPr>
        <w:pStyle w:val="Heading3"/>
        <w:ind w:left="1399"/>
      </w:pPr>
      <w:r>
        <w:t>Figure 10-2. Serial Port Settings</w:t>
      </w:r>
    </w:p>
    <w:p w14:paraId="71C30D33" w14:textId="77777777" w:rsidR="000825E9" w:rsidRDefault="00000000">
      <w:pPr>
        <w:spacing w:after="0" w:line="259" w:lineRule="auto"/>
        <w:ind w:left="1894" w:firstLine="0"/>
      </w:pPr>
      <w:r>
        <w:rPr>
          <w:noProof/>
        </w:rPr>
        <w:drawing>
          <wp:inline distT="0" distB="0" distL="0" distR="0" wp14:anchorId="7AA0BF2F" wp14:editId="03D36224">
            <wp:extent cx="4953000" cy="1996440"/>
            <wp:effectExtent l="0" t="0" r="0" b="0"/>
            <wp:docPr id="2941" name="Picture 2941"/>
            <wp:cNvGraphicFramePr/>
            <a:graphic xmlns:a="http://schemas.openxmlformats.org/drawingml/2006/main">
              <a:graphicData uri="http://schemas.openxmlformats.org/drawingml/2006/picture">
                <pic:pic xmlns:pic="http://schemas.openxmlformats.org/drawingml/2006/picture">
                  <pic:nvPicPr>
                    <pic:cNvPr id="2941" name="Picture 2941"/>
                    <pic:cNvPicPr/>
                  </pic:nvPicPr>
                  <pic:blipFill>
                    <a:blip r:embed="rId171"/>
                    <a:stretch>
                      <a:fillRect/>
                    </a:stretch>
                  </pic:blipFill>
                  <pic:spPr>
                    <a:xfrm>
                      <a:off x="0" y="0"/>
                      <a:ext cx="4953000" cy="1996440"/>
                    </a:xfrm>
                    <a:prstGeom prst="rect">
                      <a:avLst/>
                    </a:prstGeom>
                  </pic:spPr>
                </pic:pic>
              </a:graphicData>
            </a:graphic>
          </wp:inline>
        </w:drawing>
      </w:r>
    </w:p>
    <w:p w14:paraId="62DE53EA" w14:textId="77777777" w:rsidR="000825E9" w:rsidRDefault="00000000">
      <w:pPr>
        <w:numPr>
          <w:ilvl w:val="0"/>
          <w:numId w:val="38"/>
        </w:numPr>
        <w:ind w:right="14" w:hanging="397"/>
      </w:pPr>
      <w:r>
        <w:t>To connect to the OTAU server, perform the following:</w:t>
      </w:r>
    </w:p>
    <w:p w14:paraId="0646118D" w14:textId="77777777" w:rsidR="000825E9" w:rsidRDefault="00000000">
      <w:pPr>
        <w:numPr>
          <w:ilvl w:val="1"/>
          <w:numId w:val="38"/>
        </w:numPr>
        <w:ind w:right="14" w:hanging="737"/>
      </w:pPr>
      <w:r>
        <w:lastRenderedPageBreak/>
        <w:t xml:space="preserve">Choose </w:t>
      </w:r>
      <w:r>
        <w:rPr>
          <w:i/>
          <w:u w:val="single" w:color="000000"/>
        </w:rPr>
        <w:t>Session&gt;Connect&gt;Serial Port</w:t>
      </w:r>
      <w:r>
        <w:t>. When successfully connected, the connection success status message is displayed.</w:t>
      </w:r>
    </w:p>
    <w:p w14:paraId="491C0405" w14:textId="77777777" w:rsidR="000825E9" w:rsidRDefault="00000000">
      <w:pPr>
        <w:numPr>
          <w:ilvl w:val="1"/>
          <w:numId w:val="38"/>
        </w:numPr>
        <w:ind w:right="14" w:hanging="737"/>
      </w:pPr>
      <w:r>
        <w:t>Select the desired channel number from the drop-down list.</w:t>
      </w:r>
    </w:p>
    <w:p w14:paraId="52D31DB0" w14:textId="77777777" w:rsidR="000825E9" w:rsidRDefault="00000000">
      <w:pPr>
        <w:numPr>
          <w:ilvl w:val="0"/>
          <w:numId w:val="38"/>
        </w:numPr>
        <w:spacing w:after="257"/>
        <w:ind w:right="14" w:hanging="397"/>
      </w:pPr>
      <w:r>
        <w:t xml:space="preserve">Click </w:t>
      </w:r>
      <w:r>
        <w:rPr>
          <w:b/>
        </w:rPr>
        <w:t>Start</w:t>
      </w:r>
      <w:r>
        <w:t xml:space="preserve"> </w:t>
      </w:r>
      <w:r>
        <w:rPr>
          <w:noProof/>
        </w:rPr>
        <w:drawing>
          <wp:inline distT="0" distB="0" distL="0" distR="0" wp14:anchorId="5F68C07D" wp14:editId="50AD6B34">
            <wp:extent cx="167640" cy="167640"/>
            <wp:effectExtent l="0" t="0" r="0" b="0"/>
            <wp:docPr id="2981" name="Picture 2981"/>
            <wp:cNvGraphicFramePr/>
            <a:graphic xmlns:a="http://schemas.openxmlformats.org/drawingml/2006/main">
              <a:graphicData uri="http://schemas.openxmlformats.org/drawingml/2006/picture">
                <pic:pic xmlns:pic="http://schemas.openxmlformats.org/drawingml/2006/picture">
                  <pic:nvPicPr>
                    <pic:cNvPr id="2981" name="Picture 2981"/>
                    <pic:cNvPicPr/>
                  </pic:nvPicPr>
                  <pic:blipFill>
                    <a:blip r:embed="rId172"/>
                    <a:stretch>
                      <a:fillRect/>
                    </a:stretch>
                  </pic:blipFill>
                  <pic:spPr>
                    <a:xfrm>
                      <a:off x="0" y="0"/>
                      <a:ext cx="167640" cy="167640"/>
                    </a:xfrm>
                    <a:prstGeom prst="rect">
                      <a:avLst/>
                    </a:prstGeom>
                  </pic:spPr>
                </pic:pic>
              </a:graphicData>
            </a:graphic>
          </wp:inline>
        </w:drawing>
      </w:r>
      <w:r>
        <w:t xml:space="preserve"> to start the debugging session.</w:t>
      </w:r>
    </w:p>
    <w:p w14:paraId="0826DC08" w14:textId="77777777" w:rsidR="000825E9" w:rsidRDefault="00000000">
      <w:pPr>
        <w:pStyle w:val="Heading3"/>
        <w:tabs>
          <w:tab w:val="center" w:pos="1823"/>
        </w:tabs>
        <w:spacing w:after="48"/>
        <w:ind w:left="0" w:firstLine="0"/>
      </w:pPr>
      <w:r>
        <w:t xml:space="preserve">10.1.1 </w:t>
      </w:r>
      <w:r>
        <w:tab/>
        <w:t>Notification Settings</w:t>
      </w:r>
    </w:p>
    <w:p w14:paraId="55D3D262" w14:textId="77777777" w:rsidR="000825E9" w:rsidRDefault="00000000">
      <w:pPr>
        <w:spacing w:after="122"/>
        <w:ind w:left="860" w:right="87"/>
      </w:pPr>
      <w:r>
        <w:t>When the session is started, all the OTAU clients start to notify after configuring the notification interval. This section explains how to configure the notification intervals of the clients.</w:t>
      </w:r>
    </w:p>
    <w:p w14:paraId="3A3ACB46" w14:textId="77777777" w:rsidR="000825E9" w:rsidRDefault="00000000">
      <w:pPr>
        <w:spacing w:after="139"/>
        <w:ind w:left="860" w:right="153"/>
      </w:pPr>
      <w:r>
        <w:t>Depending on the number of client nodes, the user can adjust the interval; therefore, the traffic on the channel can be minimized for effective debugging during the session. By default, all clients notify the server every five seconds. This can be changed if the number of nodes is higher.</w:t>
      </w:r>
    </w:p>
    <w:p w14:paraId="7C9515D1" w14:textId="77777777" w:rsidR="000825E9" w:rsidRDefault="00000000">
      <w:pPr>
        <w:spacing w:after="31"/>
        <w:ind w:left="1374" w:right="14" w:hanging="397"/>
      </w:pPr>
      <w:r>
        <w:t>1.</w:t>
      </w:r>
      <w:r>
        <w:tab/>
        <w:t xml:space="preserve">Click the </w:t>
      </w:r>
      <w:r>
        <w:rPr>
          <w:b/>
        </w:rPr>
        <w:t>Refresh Notification</w:t>
      </w:r>
      <w:r>
        <w:t xml:space="preserve"> icon to open the Notify Interval Settings window. The properties are set as follows:</w:t>
      </w:r>
    </w:p>
    <w:p w14:paraId="7E72E783" w14:textId="77777777" w:rsidR="000825E9" w:rsidRDefault="00000000">
      <w:pPr>
        <w:pStyle w:val="Heading3"/>
        <w:ind w:left="1399"/>
      </w:pPr>
      <w:r>
        <w:t>Figure 10-3. Refresh Notification</w:t>
      </w:r>
    </w:p>
    <w:p w14:paraId="19287EB5" w14:textId="77777777" w:rsidR="000825E9" w:rsidRDefault="00000000">
      <w:pPr>
        <w:spacing w:after="144" w:line="259" w:lineRule="auto"/>
        <w:ind w:left="4630" w:firstLine="0"/>
      </w:pPr>
      <w:r>
        <w:rPr>
          <w:noProof/>
        </w:rPr>
        <w:drawing>
          <wp:inline distT="0" distB="0" distL="0" distR="0" wp14:anchorId="27F68408" wp14:editId="3733EE17">
            <wp:extent cx="1478280" cy="518160"/>
            <wp:effectExtent l="0" t="0" r="0" b="0"/>
            <wp:docPr id="2996" name="Picture 2996"/>
            <wp:cNvGraphicFramePr/>
            <a:graphic xmlns:a="http://schemas.openxmlformats.org/drawingml/2006/main">
              <a:graphicData uri="http://schemas.openxmlformats.org/drawingml/2006/picture">
                <pic:pic xmlns:pic="http://schemas.openxmlformats.org/drawingml/2006/picture">
                  <pic:nvPicPr>
                    <pic:cNvPr id="2996" name="Picture 2996"/>
                    <pic:cNvPicPr/>
                  </pic:nvPicPr>
                  <pic:blipFill>
                    <a:blip r:embed="rId173"/>
                    <a:stretch>
                      <a:fillRect/>
                    </a:stretch>
                  </pic:blipFill>
                  <pic:spPr>
                    <a:xfrm>
                      <a:off x="0" y="0"/>
                      <a:ext cx="1478280" cy="518160"/>
                    </a:xfrm>
                    <a:prstGeom prst="rect">
                      <a:avLst/>
                    </a:prstGeom>
                  </pic:spPr>
                </pic:pic>
              </a:graphicData>
            </a:graphic>
          </wp:inline>
        </w:drawing>
      </w:r>
    </w:p>
    <w:p w14:paraId="4191B1CE" w14:textId="77777777" w:rsidR="000825E9" w:rsidRDefault="00000000">
      <w:pPr>
        <w:pStyle w:val="Heading3"/>
        <w:ind w:left="1399"/>
      </w:pPr>
      <w:r>
        <w:t>Figure 10-4. Notify Interval Settings for the Client</w:t>
      </w:r>
    </w:p>
    <w:p w14:paraId="0D5F13B1" w14:textId="77777777" w:rsidR="000825E9" w:rsidRDefault="00000000">
      <w:pPr>
        <w:spacing w:after="154" w:line="259" w:lineRule="auto"/>
        <w:ind w:left="3100" w:firstLine="0"/>
      </w:pPr>
      <w:r>
        <w:rPr>
          <w:noProof/>
        </w:rPr>
        <w:drawing>
          <wp:inline distT="0" distB="0" distL="0" distR="0" wp14:anchorId="5E41B142" wp14:editId="193A2711">
            <wp:extent cx="3421380" cy="1813560"/>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174"/>
                    <a:stretch>
                      <a:fillRect/>
                    </a:stretch>
                  </pic:blipFill>
                  <pic:spPr>
                    <a:xfrm>
                      <a:off x="0" y="0"/>
                      <a:ext cx="3421380" cy="1813560"/>
                    </a:xfrm>
                    <a:prstGeom prst="rect">
                      <a:avLst/>
                    </a:prstGeom>
                  </pic:spPr>
                </pic:pic>
              </a:graphicData>
            </a:graphic>
          </wp:inline>
        </w:drawing>
      </w:r>
    </w:p>
    <w:p w14:paraId="13831757" w14:textId="77777777" w:rsidR="000825E9" w:rsidRDefault="00000000">
      <w:pPr>
        <w:numPr>
          <w:ilvl w:val="0"/>
          <w:numId w:val="39"/>
        </w:numPr>
        <w:spacing w:after="10"/>
        <w:ind w:right="14" w:hanging="255"/>
      </w:pPr>
      <w:r>
        <w:rPr>
          <w:b/>
        </w:rPr>
        <w:t>Notify Interval</w:t>
      </w:r>
      <w:r>
        <w:t xml:space="preserve"> – Client Notify Interval Setting</w:t>
      </w:r>
    </w:p>
    <w:p w14:paraId="27231443" w14:textId="77777777" w:rsidR="000825E9" w:rsidRDefault="00000000">
      <w:pPr>
        <w:spacing w:after="375" w:line="265" w:lineRule="auto"/>
        <w:ind w:left="1596" w:right="470"/>
        <w:jc w:val="center"/>
      </w:pPr>
      <w:r>
        <w:t>This is the interval assigned to each client node of the network. When it receives the value from the tool it starts sending the notification to the user according to the specified interval.</w:t>
      </w:r>
    </w:p>
    <w:p w14:paraId="07CD15E6" w14:textId="77777777" w:rsidR="000825E9" w:rsidRDefault="00000000">
      <w:pPr>
        <w:spacing w:after="430"/>
        <w:ind w:left="2930" w:right="14"/>
      </w:pPr>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66F974D7" wp14:editId="0B0448C1">
                <wp:simplePos x="0" y="0"/>
                <wp:positionH relativeFrom="column">
                  <wp:posOffset>1134000</wp:posOffset>
                </wp:positionH>
                <wp:positionV relativeFrom="paragraph">
                  <wp:posOffset>-109226</wp:posOffset>
                </wp:positionV>
                <wp:extent cx="5522400" cy="660400"/>
                <wp:effectExtent l="0" t="0" r="0" b="0"/>
                <wp:wrapNone/>
                <wp:docPr id="40749" name="Group 40749"/>
                <wp:cNvGraphicFramePr/>
                <a:graphic xmlns:a="http://schemas.openxmlformats.org/drawingml/2006/main">
                  <a:graphicData uri="http://schemas.microsoft.com/office/word/2010/wordprocessingGroup">
                    <wpg:wgp>
                      <wpg:cNvGrpSpPr/>
                      <wpg:grpSpPr>
                        <a:xfrm>
                          <a:off x="0" y="0"/>
                          <a:ext cx="5522400" cy="660400"/>
                          <a:chOff x="0" y="0"/>
                          <a:chExt cx="5522400" cy="660400"/>
                        </a:xfrm>
                      </wpg:grpSpPr>
                      <wps:wsp>
                        <wps:cNvPr id="3006" name="Shape 3006"/>
                        <wps:cNvSpPr/>
                        <wps:spPr>
                          <a:xfrm>
                            <a:off x="0" y="101600"/>
                            <a:ext cx="359984" cy="359984"/>
                          </a:xfrm>
                          <a:custGeom>
                            <a:avLst/>
                            <a:gdLst/>
                            <a:ahLst/>
                            <a:cxnLst/>
                            <a:rect l="0" t="0" r="0" b="0"/>
                            <a:pathLst>
                              <a:path w="359984" h="359984">
                                <a:moveTo>
                                  <a:pt x="72000" y="0"/>
                                </a:moveTo>
                                <a:lnTo>
                                  <a:pt x="287985" y="0"/>
                                </a:lnTo>
                                <a:cubicBezTo>
                                  <a:pt x="327579" y="0"/>
                                  <a:pt x="359984" y="32405"/>
                                  <a:pt x="359984" y="72014"/>
                                </a:cubicBezTo>
                                <a:lnTo>
                                  <a:pt x="359984" y="287999"/>
                                </a:lnTo>
                                <a:cubicBezTo>
                                  <a:pt x="359984" y="327579"/>
                                  <a:pt x="327579" y="359984"/>
                                  <a:pt x="287985" y="359984"/>
                                </a:cubicBezTo>
                                <a:lnTo>
                                  <a:pt x="72000" y="359984"/>
                                </a:lnTo>
                                <a:cubicBezTo>
                                  <a:pt x="32405" y="359984"/>
                                  <a:pt x="0" y="327578"/>
                                  <a:pt x="0" y="287999"/>
                                </a:cubicBezTo>
                                <a:lnTo>
                                  <a:pt x="0" y="72014"/>
                                </a:lnTo>
                                <a:cubicBezTo>
                                  <a:pt x="0" y="32404"/>
                                  <a:pt x="32405" y="0"/>
                                  <a:pt x="72000" y="0"/>
                                </a:cubicBezTo>
                                <a:close/>
                              </a:path>
                            </a:pathLst>
                          </a:custGeom>
                          <a:ln w="0" cap="flat">
                            <a:miter lim="127000"/>
                          </a:ln>
                        </wps:spPr>
                        <wps:style>
                          <a:lnRef idx="0">
                            <a:srgbClr val="000000">
                              <a:alpha val="0"/>
                            </a:srgbClr>
                          </a:lnRef>
                          <a:fillRef idx="1">
                            <a:srgbClr val="7FCC28"/>
                          </a:fillRef>
                          <a:effectRef idx="0">
                            <a:scrgbClr r="0" g="0" b="0"/>
                          </a:effectRef>
                          <a:fontRef idx="none"/>
                        </wps:style>
                        <wps:bodyPr/>
                      </wps:wsp>
                      <wps:wsp>
                        <wps:cNvPr id="3007" name="Shape 3007"/>
                        <wps:cNvSpPr/>
                        <wps:spPr>
                          <a:xfrm>
                            <a:off x="43961" y="136440"/>
                            <a:ext cx="178033" cy="210999"/>
                          </a:xfrm>
                          <a:custGeom>
                            <a:avLst/>
                            <a:gdLst/>
                            <a:ahLst/>
                            <a:cxnLst/>
                            <a:rect l="0" t="0" r="0" b="0"/>
                            <a:pathLst>
                              <a:path w="178033" h="210999">
                                <a:moveTo>
                                  <a:pt x="70507" y="1210"/>
                                </a:moveTo>
                                <a:cubicBezTo>
                                  <a:pt x="74662" y="2421"/>
                                  <a:pt x="78440" y="5216"/>
                                  <a:pt x="81063" y="9179"/>
                                </a:cubicBezTo>
                                <a:lnTo>
                                  <a:pt x="172788" y="142011"/>
                                </a:lnTo>
                                <a:cubicBezTo>
                                  <a:pt x="178033" y="149950"/>
                                  <a:pt x="175612" y="160310"/>
                                  <a:pt x="167356" y="165079"/>
                                </a:cubicBezTo>
                                <a:lnTo>
                                  <a:pt x="96105" y="206215"/>
                                </a:lnTo>
                                <a:cubicBezTo>
                                  <a:pt x="87864" y="210999"/>
                                  <a:pt x="77663" y="207930"/>
                                  <a:pt x="73426" y="199400"/>
                                </a:cubicBezTo>
                                <a:lnTo>
                                  <a:pt x="73426" y="199401"/>
                                </a:lnTo>
                                <a:lnTo>
                                  <a:pt x="4265" y="53543"/>
                                </a:lnTo>
                                <a:cubicBezTo>
                                  <a:pt x="0" y="45013"/>
                                  <a:pt x="2133" y="34855"/>
                                  <a:pt x="10360" y="30085"/>
                                </a:cubicBezTo>
                                <a:lnTo>
                                  <a:pt x="57692" y="2753"/>
                                </a:lnTo>
                                <a:cubicBezTo>
                                  <a:pt x="61820" y="374"/>
                                  <a:pt x="66352" y="0"/>
                                  <a:pt x="70507" y="121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08" name="Shape 3008"/>
                        <wps:cNvSpPr/>
                        <wps:spPr>
                          <a:xfrm>
                            <a:off x="144331" y="310452"/>
                            <a:ext cx="85933" cy="79911"/>
                          </a:xfrm>
                          <a:custGeom>
                            <a:avLst/>
                            <a:gdLst/>
                            <a:ahLst/>
                            <a:cxnLst/>
                            <a:rect l="0" t="0" r="0" b="0"/>
                            <a:pathLst>
                              <a:path w="85933" h="79911">
                                <a:moveTo>
                                  <a:pt x="73887" y="0"/>
                                </a:moveTo>
                                <a:cubicBezTo>
                                  <a:pt x="71553" y="13069"/>
                                  <a:pt x="72144" y="26901"/>
                                  <a:pt x="78757" y="38384"/>
                                </a:cubicBezTo>
                                <a:lnTo>
                                  <a:pt x="83555" y="46684"/>
                                </a:lnTo>
                                <a:cubicBezTo>
                                  <a:pt x="85933" y="50805"/>
                                  <a:pt x="84506" y="56121"/>
                                  <a:pt x="80371" y="58485"/>
                                </a:cubicBezTo>
                                <a:lnTo>
                                  <a:pt x="47419" y="77519"/>
                                </a:lnTo>
                                <a:cubicBezTo>
                                  <a:pt x="43298" y="79911"/>
                                  <a:pt x="37981" y="78484"/>
                                  <a:pt x="35589" y="74364"/>
                                </a:cubicBezTo>
                                <a:lnTo>
                                  <a:pt x="30805" y="66064"/>
                                </a:lnTo>
                                <a:cubicBezTo>
                                  <a:pt x="24192" y="54580"/>
                                  <a:pt x="12507" y="47160"/>
                                  <a:pt x="0" y="42650"/>
                                </a:cubicBezTo>
                                <a:cubicBezTo>
                                  <a:pt x="461" y="42419"/>
                                  <a:pt x="951" y="42276"/>
                                  <a:pt x="1383" y="42030"/>
                                </a:cubicBezTo>
                                <a:lnTo>
                                  <a:pt x="72648" y="879"/>
                                </a:lnTo>
                                <a:cubicBezTo>
                                  <a:pt x="73109" y="620"/>
                                  <a:pt x="73469" y="274"/>
                                  <a:pt x="7388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09" name="Shape 3009"/>
                        <wps:cNvSpPr/>
                        <wps:spPr>
                          <a:xfrm>
                            <a:off x="199300" y="379312"/>
                            <a:ext cx="41929" cy="30849"/>
                          </a:xfrm>
                          <a:custGeom>
                            <a:avLst/>
                            <a:gdLst/>
                            <a:ahLst/>
                            <a:cxnLst/>
                            <a:rect l="0" t="0" r="0" b="0"/>
                            <a:pathLst>
                              <a:path w="41929" h="30849">
                                <a:moveTo>
                                  <a:pt x="26895" y="306"/>
                                </a:moveTo>
                                <a:cubicBezTo>
                                  <a:pt x="28039" y="612"/>
                                  <a:pt x="28983" y="1678"/>
                                  <a:pt x="30100" y="3602"/>
                                </a:cubicBezTo>
                                <a:lnTo>
                                  <a:pt x="39696" y="20244"/>
                                </a:lnTo>
                                <a:cubicBezTo>
                                  <a:pt x="41929" y="24076"/>
                                  <a:pt x="40013" y="25171"/>
                                  <a:pt x="35661" y="26050"/>
                                </a:cubicBezTo>
                                <a:lnTo>
                                  <a:pt x="35661" y="26050"/>
                                </a:lnTo>
                                <a:lnTo>
                                  <a:pt x="15403" y="29753"/>
                                </a:lnTo>
                                <a:cubicBezTo>
                                  <a:pt x="11051" y="30647"/>
                                  <a:pt x="8631" y="30849"/>
                                  <a:pt x="6412" y="27001"/>
                                </a:cubicBezTo>
                                <a:lnTo>
                                  <a:pt x="2219" y="19710"/>
                                </a:lnTo>
                                <a:cubicBezTo>
                                  <a:pt x="0" y="15863"/>
                                  <a:pt x="418" y="14308"/>
                                  <a:pt x="4236" y="12103"/>
                                </a:cubicBezTo>
                                <a:lnTo>
                                  <a:pt x="22492" y="1570"/>
                                </a:lnTo>
                                <a:cubicBezTo>
                                  <a:pt x="24408" y="453"/>
                                  <a:pt x="25752" y="0"/>
                                  <a:pt x="26895" y="306"/>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10" name="Shape 3010"/>
                        <wps:cNvSpPr/>
                        <wps:spPr>
                          <a:xfrm>
                            <a:off x="257986" y="388042"/>
                            <a:ext cx="65905" cy="20000"/>
                          </a:xfrm>
                          <a:custGeom>
                            <a:avLst/>
                            <a:gdLst/>
                            <a:ahLst/>
                            <a:cxnLst/>
                            <a:rect l="0" t="0" r="0" b="0"/>
                            <a:pathLst>
                              <a:path w="65905" h="20000">
                                <a:moveTo>
                                  <a:pt x="10000" y="0"/>
                                </a:moveTo>
                                <a:lnTo>
                                  <a:pt x="55920" y="0"/>
                                </a:lnTo>
                                <a:cubicBezTo>
                                  <a:pt x="61438" y="0"/>
                                  <a:pt x="65905" y="4467"/>
                                  <a:pt x="65905" y="10000"/>
                                </a:cubicBezTo>
                                <a:cubicBezTo>
                                  <a:pt x="65905" y="15504"/>
                                  <a:pt x="61438" y="20000"/>
                                  <a:pt x="55920" y="20000"/>
                                </a:cubicBezTo>
                                <a:lnTo>
                                  <a:pt x="10000" y="20000"/>
                                </a:lnTo>
                                <a:cubicBezTo>
                                  <a:pt x="4467" y="20000"/>
                                  <a:pt x="0" y="15504"/>
                                  <a:pt x="0" y="10000"/>
                                </a:cubicBezTo>
                                <a:cubicBezTo>
                                  <a:pt x="0" y="4467"/>
                                  <a:pt x="4467" y="0"/>
                                  <a:pt x="1000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11" name="Shape 3011"/>
                        <wps:cNvSpPr/>
                        <wps:spPr>
                          <a:xfrm>
                            <a:off x="62245" y="155287"/>
                            <a:ext cx="134374" cy="131017"/>
                          </a:xfrm>
                          <a:custGeom>
                            <a:avLst/>
                            <a:gdLst/>
                            <a:ahLst/>
                            <a:cxnLst/>
                            <a:rect l="0" t="0" r="0" b="0"/>
                            <a:pathLst>
                              <a:path w="134374" h="131017">
                                <a:moveTo>
                                  <a:pt x="42822" y="1384"/>
                                </a:moveTo>
                                <a:cubicBezTo>
                                  <a:pt x="45214" y="0"/>
                                  <a:pt x="48283" y="677"/>
                                  <a:pt x="49868" y="2969"/>
                                </a:cubicBezTo>
                                <a:lnTo>
                                  <a:pt x="49868" y="2967"/>
                                </a:lnTo>
                                <a:lnTo>
                                  <a:pt x="132703" y="122645"/>
                                </a:lnTo>
                                <a:cubicBezTo>
                                  <a:pt x="134374" y="125066"/>
                                  <a:pt x="133784" y="128394"/>
                                  <a:pt x="131349" y="130066"/>
                                </a:cubicBezTo>
                                <a:cubicBezTo>
                                  <a:pt x="130427" y="130715"/>
                                  <a:pt x="129360" y="131017"/>
                                  <a:pt x="128308" y="131017"/>
                                </a:cubicBezTo>
                                <a:cubicBezTo>
                                  <a:pt x="126623" y="131017"/>
                                  <a:pt x="124951" y="130210"/>
                                  <a:pt x="123928" y="128712"/>
                                </a:cubicBezTo>
                                <a:lnTo>
                                  <a:pt x="43903" y="13097"/>
                                </a:lnTo>
                                <a:lnTo>
                                  <a:pt x="8761" y="33355"/>
                                </a:lnTo>
                                <a:lnTo>
                                  <a:pt x="8775" y="33370"/>
                                </a:lnTo>
                                <a:cubicBezTo>
                                  <a:pt x="6210" y="34840"/>
                                  <a:pt x="2954" y="33961"/>
                                  <a:pt x="1484" y="31397"/>
                                </a:cubicBezTo>
                                <a:cubicBezTo>
                                  <a:pt x="0" y="28846"/>
                                  <a:pt x="865" y="25576"/>
                                  <a:pt x="3415" y="24106"/>
                                </a:cubicBezTo>
                                <a:lnTo>
                                  <a:pt x="42822" y="1384"/>
                                </a:lnTo>
                                <a:close/>
                              </a:path>
                            </a:pathLst>
                          </a:custGeom>
                          <a:ln w="0" cap="flat">
                            <a:miter lim="127000"/>
                          </a:ln>
                        </wps:spPr>
                        <wps:style>
                          <a:lnRef idx="0">
                            <a:srgbClr val="000000">
                              <a:alpha val="0"/>
                            </a:srgbClr>
                          </a:lnRef>
                          <a:fillRef idx="1">
                            <a:srgbClr val="7FCC28"/>
                          </a:fillRef>
                          <a:effectRef idx="0">
                            <a:scrgbClr r="0" g="0" b="0"/>
                          </a:effectRef>
                          <a:fontRef idx="none"/>
                        </wps:style>
                        <wps:bodyPr/>
                      </wps:wsp>
                      <wps:wsp>
                        <wps:cNvPr id="3017" name="Shape 3017"/>
                        <wps:cNvSpPr/>
                        <wps:spPr>
                          <a:xfrm>
                            <a:off x="0" y="0"/>
                            <a:ext cx="721270" cy="0"/>
                          </a:xfrm>
                          <a:custGeom>
                            <a:avLst/>
                            <a:gdLst/>
                            <a:ahLst/>
                            <a:cxnLst/>
                            <a:rect l="0" t="0" r="0" b="0"/>
                            <a:pathLst>
                              <a:path w="721270">
                                <a:moveTo>
                                  <a:pt x="0" y="0"/>
                                </a:moveTo>
                                <a:lnTo>
                                  <a:pt x="721270" y="0"/>
                                </a:lnTo>
                              </a:path>
                            </a:pathLst>
                          </a:custGeom>
                          <a:ln w="12700" cap="rnd">
                            <a:miter lim="127000"/>
                          </a:ln>
                        </wps:spPr>
                        <wps:style>
                          <a:lnRef idx="1">
                            <a:srgbClr val="DCDCDC"/>
                          </a:lnRef>
                          <a:fillRef idx="0">
                            <a:srgbClr val="000000">
                              <a:alpha val="0"/>
                            </a:srgbClr>
                          </a:fillRef>
                          <a:effectRef idx="0">
                            <a:scrgbClr r="0" g="0" b="0"/>
                          </a:effectRef>
                          <a:fontRef idx="none"/>
                        </wps:style>
                        <wps:bodyPr/>
                      </wps:wsp>
                      <wps:wsp>
                        <wps:cNvPr id="3019" name="Shape 3019"/>
                        <wps:cNvSpPr/>
                        <wps:spPr>
                          <a:xfrm>
                            <a:off x="0" y="660400"/>
                            <a:ext cx="721270" cy="0"/>
                          </a:xfrm>
                          <a:custGeom>
                            <a:avLst/>
                            <a:gdLst/>
                            <a:ahLst/>
                            <a:cxnLst/>
                            <a:rect l="0" t="0" r="0" b="0"/>
                            <a:pathLst>
                              <a:path w="721270">
                                <a:moveTo>
                                  <a:pt x="721270" y="0"/>
                                </a:moveTo>
                                <a:lnTo>
                                  <a:pt x="0" y="0"/>
                                </a:lnTo>
                              </a:path>
                            </a:pathLst>
                          </a:custGeom>
                          <a:ln w="12700" cap="rnd">
                            <a:miter lim="127000"/>
                          </a:ln>
                        </wps:spPr>
                        <wps:style>
                          <a:lnRef idx="1">
                            <a:srgbClr val="DCDCDC"/>
                          </a:lnRef>
                          <a:fillRef idx="0">
                            <a:srgbClr val="000000">
                              <a:alpha val="0"/>
                            </a:srgbClr>
                          </a:fillRef>
                          <a:effectRef idx="0">
                            <a:scrgbClr r="0" g="0" b="0"/>
                          </a:effectRef>
                          <a:fontRef idx="none"/>
                        </wps:style>
                        <wps:bodyPr/>
                      </wps:wsp>
                      <wps:wsp>
                        <wps:cNvPr id="3021" name="Shape 3021"/>
                        <wps:cNvSpPr/>
                        <wps:spPr>
                          <a:xfrm>
                            <a:off x="718730" y="0"/>
                            <a:ext cx="4803670" cy="0"/>
                          </a:xfrm>
                          <a:custGeom>
                            <a:avLst/>
                            <a:gdLst/>
                            <a:ahLst/>
                            <a:cxnLst/>
                            <a:rect l="0" t="0" r="0" b="0"/>
                            <a:pathLst>
                              <a:path w="4803670">
                                <a:moveTo>
                                  <a:pt x="0" y="0"/>
                                </a:moveTo>
                                <a:lnTo>
                                  <a:pt x="4803670" y="0"/>
                                </a:lnTo>
                              </a:path>
                            </a:pathLst>
                          </a:custGeom>
                          <a:ln w="12700" cap="rnd">
                            <a:miter lim="127000"/>
                          </a:ln>
                        </wps:spPr>
                        <wps:style>
                          <a:lnRef idx="1">
                            <a:srgbClr val="DCDCDC"/>
                          </a:lnRef>
                          <a:fillRef idx="0">
                            <a:srgbClr val="000000">
                              <a:alpha val="0"/>
                            </a:srgbClr>
                          </a:fillRef>
                          <a:effectRef idx="0">
                            <a:scrgbClr r="0" g="0" b="0"/>
                          </a:effectRef>
                          <a:fontRef idx="none"/>
                        </wps:style>
                        <wps:bodyPr/>
                      </wps:wsp>
                      <wps:wsp>
                        <wps:cNvPr id="3023" name="Shape 3023"/>
                        <wps:cNvSpPr/>
                        <wps:spPr>
                          <a:xfrm>
                            <a:off x="718730" y="660400"/>
                            <a:ext cx="4803670" cy="0"/>
                          </a:xfrm>
                          <a:custGeom>
                            <a:avLst/>
                            <a:gdLst/>
                            <a:ahLst/>
                            <a:cxnLst/>
                            <a:rect l="0" t="0" r="0" b="0"/>
                            <a:pathLst>
                              <a:path w="4803670">
                                <a:moveTo>
                                  <a:pt x="4803670" y="0"/>
                                </a:moveTo>
                                <a:lnTo>
                                  <a:pt x="0" y="0"/>
                                </a:lnTo>
                              </a:path>
                            </a:pathLst>
                          </a:custGeom>
                          <a:ln w="12700" cap="rnd">
                            <a:miter lim="127000"/>
                          </a:ln>
                        </wps:spPr>
                        <wps:style>
                          <a:lnRef idx="1">
                            <a:srgbClr val="DCDCD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0749" style="width:434.835pt;height:52pt;position:absolute;z-index:-2147483611;mso-position-horizontal-relative:text;mso-position-horizontal:absolute;margin-left:89.2913pt;mso-position-vertical-relative:text;margin-top:-8.60059pt;" coordsize="55224,6604">
                <v:shape id="Shape 3006" style="position:absolute;width:3599;height:3599;left:0;top:1016;" coordsize="359984,359984" path="m72000,0l287985,0c327579,0,359984,32405,359984,72014l359984,287999c359984,327579,327579,359984,287985,359984l72000,359984c32405,359984,0,327578,0,287999l0,72014c0,32404,32405,0,72000,0x">
                  <v:stroke weight="0pt" endcap="flat" joinstyle="miter" miterlimit="10" on="false" color="#000000" opacity="0"/>
                  <v:fill on="true" color="#7fcc28"/>
                </v:shape>
                <v:shape id="Shape 3007" style="position:absolute;width:1780;height:2109;left:439;top:1364;" coordsize="178033,210999" path="m70507,1210c74662,2421,78440,5216,81063,9179l172788,142011c178033,149950,175612,160310,167356,165079l96105,206215c87864,210999,77663,207930,73426,199400l73426,199401l4265,53543c0,45013,2133,34855,10360,30085l57692,2753c61820,374,66352,0,70507,1210x">
                  <v:stroke weight="0pt" endcap="flat" joinstyle="miter" miterlimit="10" on="false" color="#000000" opacity="0"/>
                  <v:fill on="true" color="#ffffff"/>
                </v:shape>
                <v:shape id="Shape 3008" style="position:absolute;width:859;height:799;left:1443;top:3104;" coordsize="85933,79911" path="m73887,0c71553,13069,72144,26901,78757,38384l83555,46684c85933,50805,84506,56121,80371,58485l47419,77519c43298,79911,37981,78484,35589,74364l30805,66064c24192,54580,12507,47160,0,42650c461,42419,951,42276,1383,42030l72648,879c73109,620,73469,274,73887,0x">
                  <v:stroke weight="0pt" endcap="flat" joinstyle="miter" miterlimit="10" on="false" color="#000000" opacity="0"/>
                  <v:fill on="true" color="#ffffff"/>
                </v:shape>
                <v:shape id="Shape 3009" style="position:absolute;width:419;height:308;left:1993;top:3793;" coordsize="41929,30849" path="m26895,306c28039,612,28983,1678,30100,3602l39696,20244c41929,24076,40013,25171,35661,26050l35661,26050l15403,29753c11051,30647,8631,30849,6412,27001l2219,19710c0,15863,418,14308,4236,12103l22492,1570c24408,453,25752,0,26895,306x">
                  <v:stroke weight="0pt" endcap="flat" joinstyle="miter" miterlimit="10" on="false" color="#000000" opacity="0"/>
                  <v:fill on="true" color="#ffffff"/>
                </v:shape>
                <v:shape id="Shape 3010" style="position:absolute;width:659;height:200;left:2579;top:3880;" coordsize="65905,20000" path="m10000,0l55920,0c61438,0,65905,4467,65905,10000c65905,15504,61438,20000,55920,20000l10000,20000c4467,20000,0,15504,0,10000c0,4467,4467,0,10000,0x">
                  <v:stroke weight="0pt" endcap="flat" joinstyle="miter" miterlimit="10" on="false" color="#000000" opacity="0"/>
                  <v:fill on="true" color="#ffffff"/>
                </v:shape>
                <v:shape id="Shape 3011" style="position:absolute;width:1343;height:1310;left:622;top:1552;" coordsize="134374,131017" path="m42822,1384c45214,0,48283,677,49868,2969l49868,2967l132703,122645c134374,125066,133784,128394,131349,130066c130427,130715,129360,131017,128308,131017c126623,131017,124951,130210,123928,128712l43903,13097l8761,33355l8775,33370c6210,34840,2954,33961,1484,31397c0,28846,865,25576,3415,24106l42822,1384x">
                  <v:stroke weight="0pt" endcap="flat" joinstyle="miter" miterlimit="10" on="false" color="#000000" opacity="0"/>
                  <v:fill on="true" color="#7fcc28"/>
                </v:shape>
                <v:shape id="Shape 3017" style="position:absolute;width:7212;height:0;left:0;top:0;" coordsize="721270,0" path="m0,0l721270,0">
                  <v:stroke weight="1pt" endcap="round" joinstyle="miter" miterlimit="10" on="true" color="#dcdcdc"/>
                  <v:fill on="false" color="#000000" opacity="0"/>
                </v:shape>
                <v:shape id="Shape 3019" style="position:absolute;width:7212;height:0;left:0;top:6604;" coordsize="721270,0" path="m721270,0l0,0">
                  <v:stroke weight="1pt" endcap="round" joinstyle="miter" miterlimit="10" on="true" color="#dcdcdc"/>
                  <v:fill on="false" color="#000000" opacity="0"/>
                </v:shape>
                <v:shape id="Shape 3021" style="position:absolute;width:48036;height:0;left:7187;top:0;" coordsize="4803670,0" path="m0,0l4803670,0">
                  <v:stroke weight="1pt" endcap="round" joinstyle="miter" miterlimit="10" on="true" color="#dcdcdc"/>
                  <v:fill on="false" color="#000000" opacity="0"/>
                </v:shape>
                <v:shape id="Shape 3023" style="position:absolute;width:48036;height:0;left:7187;top:6604;" coordsize="4803670,0" path="m4803670,0l0,0">
                  <v:stroke weight="1pt" endcap="round" joinstyle="miter" miterlimit="10" on="true" color="#dcdcdc"/>
                  <v:fill on="false" color="#000000" opacity="0"/>
                </v:shape>
              </v:group>
            </w:pict>
          </mc:Fallback>
        </mc:AlternateContent>
      </w:r>
      <w:r>
        <w:rPr>
          <w:b/>
        </w:rPr>
        <w:t>Tip: </w:t>
      </w:r>
      <w:r>
        <w:t xml:space="preserve"> For example: If 5 clients are connected to the server and the time is set to 10 seconds, then each client will send a notification to WiDBG on the 10th, 20th … and so on after it receives the value from tool until we change or stop the session.</w:t>
      </w:r>
    </w:p>
    <w:p w14:paraId="61CDDDF0" w14:textId="77777777" w:rsidR="000825E9" w:rsidRDefault="00000000">
      <w:pPr>
        <w:numPr>
          <w:ilvl w:val="0"/>
          <w:numId w:val="39"/>
        </w:numPr>
        <w:spacing w:after="10"/>
        <w:ind w:right="14" w:hanging="255"/>
      </w:pPr>
      <w:r>
        <w:rPr>
          <w:b/>
        </w:rPr>
        <w:t>Jitter Notify Percentage</w:t>
      </w:r>
      <w:r>
        <w:t xml:space="preserve"> – Jitter Notify Percentage Setting</w:t>
      </w:r>
    </w:p>
    <w:p w14:paraId="31C821AC" w14:textId="77777777" w:rsidR="000825E9" w:rsidRDefault="00000000">
      <w:pPr>
        <w:ind w:left="1796" w:right="270"/>
      </w:pPr>
      <w:r>
        <w:t>This is the percentage value assigned to each client to randomize the time to avoid the collision when the other client is notifying at the same time. By default, randomization is not applied to the clients.</w:t>
      </w:r>
    </w:p>
    <w:p w14:paraId="65C08306" w14:textId="77777777" w:rsidR="000825E9" w:rsidRDefault="00000000">
      <w:pPr>
        <w:spacing w:after="322" w:line="259" w:lineRule="auto"/>
        <w:ind w:left="1786" w:right="-56" w:firstLine="0"/>
      </w:pPr>
      <w:r>
        <w:rPr>
          <w:rFonts w:ascii="Calibri" w:eastAsia="Calibri" w:hAnsi="Calibri" w:cs="Calibri"/>
          <w:noProof/>
          <w:sz w:val="22"/>
        </w:rPr>
        <mc:AlternateContent>
          <mc:Choice Requires="wpg">
            <w:drawing>
              <wp:inline distT="0" distB="0" distL="0" distR="0" wp14:anchorId="3E67D620" wp14:editId="308E6470">
                <wp:extent cx="5522400" cy="590099"/>
                <wp:effectExtent l="0" t="0" r="0" b="0"/>
                <wp:docPr id="39369" name="Group 39369"/>
                <wp:cNvGraphicFramePr/>
                <a:graphic xmlns:a="http://schemas.openxmlformats.org/drawingml/2006/main">
                  <a:graphicData uri="http://schemas.microsoft.com/office/word/2010/wordprocessingGroup">
                    <wpg:wgp>
                      <wpg:cNvGrpSpPr/>
                      <wpg:grpSpPr>
                        <a:xfrm>
                          <a:off x="0" y="0"/>
                          <a:ext cx="5522400" cy="590099"/>
                          <a:chOff x="0" y="0"/>
                          <a:chExt cx="5522400" cy="590099"/>
                        </a:xfrm>
                      </wpg:grpSpPr>
                      <wps:wsp>
                        <wps:cNvPr id="3061" name="Shape 3061"/>
                        <wps:cNvSpPr/>
                        <wps:spPr>
                          <a:xfrm>
                            <a:off x="0" y="101600"/>
                            <a:ext cx="359984" cy="359984"/>
                          </a:xfrm>
                          <a:custGeom>
                            <a:avLst/>
                            <a:gdLst/>
                            <a:ahLst/>
                            <a:cxnLst/>
                            <a:rect l="0" t="0" r="0" b="0"/>
                            <a:pathLst>
                              <a:path w="359984" h="359984">
                                <a:moveTo>
                                  <a:pt x="72000" y="0"/>
                                </a:moveTo>
                                <a:lnTo>
                                  <a:pt x="287985" y="0"/>
                                </a:lnTo>
                                <a:cubicBezTo>
                                  <a:pt x="327579" y="0"/>
                                  <a:pt x="359984" y="32405"/>
                                  <a:pt x="359984" y="72014"/>
                                </a:cubicBezTo>
                                <a:lnTo>
                                  <a:pt x="359984" y="287999"/>
                                </a:lnTo>
                                <a:cubicBezTo>
                                  <a:pt x="359984" y="317684"/>
                                  <a:pt x="341756" y="343333"/>
                                  <a:pt x="315939" y="354303"/>
                                </a:cubicBezTo>
                                <a:lnTo>
                                  <a:pt x="287985" y="359984"/>
                                </a:lnTo>
                                <a:lnTo>
                                  <a:pt x="71999" y="359984"/>
                                </a:lnTo>
                                <a:lnTo>
                                  <a:pt x="44046" y="354302"/>
                                </a:lnTo>
                                <a:cubicBezTo>
                                  <a:pt x="18228" y="343333"/>
                                  <a:pt x="0" y="317684"/>
                                  <a:pt x="0" y="287999"/>
                                </a:cubicBezTo>
                                <a:lnTo>
                                  <a:pt x="0" y="72014"/>
                                </a:lnTo>
                                <a:cubicBezTo>
                                  <a:pt x="0" y="32404"/>
                                  <a:pt x="32405" y="0"/>
                                  <a:pt x="72000" y="0"/>
                                </a:cubicBezTo>
                                <a:close/>
                              </a:path>
                            </a:pathLst>
                          </a:custGeom>
                          <a:ln w="0" cap="flat">
                            <a:miter lim="127000"/>
                          </a:ln>
                        </wps:spPr>
                        <wps:style>
                          <a:lnRef idx="0">
                            <a:srgbClr val="000000">
                              <a:alpha val="0"/>
                            </a:srgbClr>
                          </a:lnRef>
                          <a:fillRef idx="1">
                            <a:srgbClr val="7FCC28"/>
                          </a:fillRef>
                          <a:effectRef idx="0">
                            <a:scrgbClr r="0" g="0" b="0"/>
                          </a:effectRef>
                          <a:fontRef idx="none"/>
                        </wps:style>
                        <wps:bodyPr/>
                      </wps:wsp>
                      <wps:wsp>
                        <wps:cNvPr id="3062" name="Shape 3062"/>
                        <wps:cNvSpPr/>
                        <wps:spPr>
                          <a:xfrm>
                            <a:off x="43961" y="136440"/>
                            <a:ext cx="178033" cy="210999"/>
                          </a:xfrm>
                          <a:custGeom>
                            <a:avLst/>
                            <a:gdLst/>
                            <a:ahLst/>
                            <a:cxnLst/>
                            <a:rect l="0" t="0" r="0" b="0"/>
                            <a:pathLst>
                              <a:path w="178033" h="210999">
                                <a:moveTo>
                                  <a:pt x="70507" y="1210"/>
                                </a:moveTo>
                                <a:cubicBezTo>
                                  <a:pt x="74662" y="2421"/>
                                  <a:pt x="78440" y="5216"/>
                                  <a:pt x="81063" y="9179"/>
                                </a:cubicBezTo>
                                <a:lnTo>
                                  <a:pt x="172788" y="142011"/>
                                </a:lnTo>
                                <a:cubicBezTo>
                                  <a:pt x="178033" y="149950"/>
                                  <a:pt x="175612" y="160310"/>
                                  <a:pt x="167356" y="165079"/>
                                </a:cubicBezTo>
                                <a:lnTo>
                                  <a:pt x="96105" y="206215"/>
                                </a:lnTo>
                                <a:cubicBezTo>
                                  <a:pt x="87864" y="210999"/>
                                  <a:pt x="77663" y="207930"/>
                                  <a:pt x="73426" y="199400"/>
                                </a:cubicBezTo>
                                <a:lnTo>
                                  <a:pt x="73426" y="199401"/>
                                </a:lnTo>
                                <a:lnTo>
                                  <a:pt x="4265" y="53543"/>
                                </a:lnTo>
                                <a:cubicBezTo>
                                  <a:pt x="0" y="45013"/>
                                  <a:pt x="2133" y="34855"/>
                                  <a:pt x="10360" y="30085"/>
                                </a:cubicBezTo>
                                <a:lnTo>
                                  <a:pt x="57692" y="2753"/>
                                </a:lnTo>
                                <a:cubicBezTo>
                                  <a:pt x="61820" y="375"/>
                                  <a:pt x="66352" y="0"/>
                                  <a:pt x="70507" y="121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63" name="Shape 3063"/>
                        <wps:cNvSpPr/>
                        <wps:spPr>
                          <a:xfrm>
                            <a:off x="144331" y="310452"/>
                            <a:ext cx="85933" cy="79911"/>
                          </a:xfrm>
                          <a:custGeom>
                            <a:avLst/>
                            <a:gdLst/>
                            <a:ahLst/>
                            <a:cxnLst/>
                            <a:rect l="0" t="0" r="0" b="0"/>
                            <a:pathLst>
                              <a:path w="85933" h="79911">
                                <a:moveTo>
                                  <a:pt x="73887" y="0"/>
                                </a:moveTo>
                                <a:cubicBezTo>
                                  <a:pt x="71553" y="13069"/>
                                  <a:pt x="72144" y="26901"/>
                                  <a:pt x="78757" y="38384"/>
                                </a:cubicBezTo>
                                <a:lnTo>
                                  <a:pt x="83555" y="46684"/>
                                </a:lnTo>
                                <a:cubicBezTo>
                                  <a:pt x="85933" y="50805"/>
                                  <a:pt x="84506" y="56121"/>
                                  <a:pt x="80371" y="58485"/>
                                </a:cubicBezTo>
                                <a:lnTo>
                                  <a:pt x="47419" y="77519"/>
                                </a:lnTo>
                                <a:cubicBezTo>
                                  <a:pt x="43298" y="79911"/>
                                  <a:pt x="37981" y="78484"/>
                                  <a:pt x="35589" y="74364"/>
                                </a:cubicBezTo>
                                <a:lnTo>
                                  <a:pt x="30805" y="66064"/>
                                </a:lnTo>
                                <a:cubicBezTo>
                                  <a:pt x="24192" y="54580"/>
                                  <a:pt x="12507" y="47160"/>
                                  <a:pt x="0" y="42650"/>
                                </a:cubicBezTo>
                                <a:cubicBezTo>
                                  <a:pt x="461" y="42419"/>
                                  <a:pt x="951" y="42276"/>
                                  <a:pt x="1383" y="42030"/>
                                </a:cubicBezTo>
                                <a:lnTo>
                                  <a:pt x="72648" y="879"/>
                                </a:lnTo>
                                <a:cubicBezTo>
                                  <a:pt x="73109" y="620"/>
                                  <a:pt x="73469" y="274"/>
                                  <a:pt x="7388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64" name="Shape 3064"/>
                        <wps:cNvSpPr/>
                        <wps:spPr>
                          <a:xfrm>
                            <a:off x="199300" y="379312"/>
                            <a:ext cx="41929" cy="30849"/>
                          </a:xfrm>
                          <a:custGeom>
                            <a:avLst/>
                            <a:gdLst/>
                            <a:ahLst/>
                            <a:cxnLst/>
                            <a:rect l="0" t="0" r="0" b="0"/>
                            <a:pathLst>
                              <a:path w="41929" h="30849">
                                <a:moveTo>
                                  <a:pt x="26895" y="306"/>
                                </a:moveTo>
                                <a:cubicBezTo>
                                  <a:pt x="28039" y="612"/>
                                  <a:pt x="28983" y="1678"/>
                                  <a:pt x="30100" y="3602"/>
                                </a:cubicBezTo>
                                <a:lnTo>
                                  <a:pt x="39696" y="20244"/>
                                </a:lnTo>
                                <a:cubicBezTo>
                                  <a:pt x="41929" y="24076"/>
                                  <a:pt x="40013" y="25172"/>
                                  <a:pt x="35661" y="26051"/>
                                </a:cubicBezTo>
                                <a:lnTo>
                                  <a:pt x="35661" y="26051"/>
                                </a:lnTo>
                                <a:lnTo>
                                  <a:pt x="15403" y="29753"/>
                                </a:lnTo>
                                <a:cubicBezTo>
                                  <a:pt x="11051" y="30647"/>
                                  <a:pt x="8631" y="30849"/>
                                  <a:pt x="6412" y="27002"/>
                                </a:cubicBezTo>
                                <a:lnTo>
                                  <a:pt x="2219" y="19711"/>
                                </a:lnTo>
                                <a:cubicBezTo>
                                  <a:pt x="0" y="15864"/>
                                  <a:pt x="418" y="14308"/>
                                  <a:pt x="4236" y="12103"/>
                                </a:cubicBezTo>
                                <a:lnTo>
                                  <a:pt x="22492" y="1571"/>
                                </a:lnTo>
                                <a:cubicBezTo>
                                  <a:pt x="24408" y="454"/>
                                  <a:pt x="25752" y="0"/>
                                  <a:pt x="26895" y="306"/>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65" name="Shape 3065"/>
                        <wps:cNvSpPr/>
                        <wps:spPr>
                          <a:xfrm>
                            <a:off x="257986" y="388042"/>
                            <a:ext cx="65905" cy="20000"/>
                          </a:xfrm>
                          <a:custGeom>
                            <a:avLst/>
                            <a:gdLst/>
                            <a:ahLst/>
                            <a:cxnLst/>
                            <a:rect l="0" t="0" r="0" b="0"/>
                            <a:pathLst>
                              <a:path w="65905" h="20000">
                                <a:moveTo>
                                  <a:pt x="10000" y="0"/>
                                </a:moveTo>
                                <a:lnTo>
                                  <a:pt x="55920" y="0"/>
                                </a:lnTo>
                                <a:cubicBezTo>
                                  <a:pt x="61438" y="0"/>
                                  <a:pt x="65905" y="4467"/>
                                  <a:pt x="65905" y="10000"/>
                                </a:cubicBezTo>
                                <a:cubicBezTo>
                                  <a:pt x="65905" y="15504"/>
                                  <a:pt x="61438" y="20000"/>
                                  <a:pt x="55920" y="20000"/>
                                </a:cubicBezTo>
                                <a:lnTo>
                                  <a:pt x="10000" y="20000"/>
                                </a:lnTo>
                                <a:cubicBezTo>
                                  <a:pt x="4467" y="20000"/>
                                  <a:pt x="0" y="15504"/>
                                  <a:pt x="0" y="10000"/>
                                </a:cubicBezTo>
                                <a:cubicBezTo>
                                  <a:pt x="0" y="4467"/>
                                  <a:pt x="4467" y="0"/>
                                  <a:pt x="1000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66" name="Shape 3066"/>
                        <wps:cNvSpPr/>
                        <wps:spPr>
                          <a:xfrm>
                            <a:off x="62245" y="155287"/>
                            <a:ext cx="134374" cy="131017"/>
                          </a:xfrm>
                          <a:custGeom>
                            <a:avLst/>
                            <a:gdLst/>
                            <a:ahLst/>
                            <a:cxnLst/>
                            <a:rect l="0" t="0" r="0" b="0"/>
                            <a:pathLst>
                              <a:path w="134374" h="131017">
                                <a:moveTo>
                                  <a:pt x="42822" y="1384"/>
                                </a:moveTo>
                                <a:cubicBezTo>
                                  <a:pt x="45214" y="0"/>
                                  <a:pt x="48283" y="677"/>
                                  <a:pt x="49868" y="2969"/>
                                </a:cubicBezTo>
                                <a:lnTo>
                                  <a:pt x="49868" y="2967"/>
                                </a:lnTo>
                                <a:lnTo>
                                  <a:pt x="132703" y="122645"/>
                                </a:lnTo>
                                <a:cubicBezTo>
                                  <a:pt x="134374" y="125066"/>
                                  <a:pt x="133784" y="128394"/>
                                  <a:pt x="131349" y="130066"/>
                                </a:cubicBezTo>
                                <a:cubicBezTo>
                                  <a:pt x="130427" y="130715"/>
                                  <a:pt x="129360" y="131017"/>
                                  <a:pt x="128308" y="131017"/>
                                </a:cubicBezTo>
                                <a:cubicBezTo>
                                  <a:pt x="126623" y="131017"/>
                                  <a:pt x="124951" y="130210"/>
                                  <a:pt x="123928" y="128712"/>
                                </a:cubicBezTo>
                                <a:lnTo>
                                  <a:pt x="43903" y="13097"/>
                                </a:lnTo>
                                <a:lnTo>
                                  <a:pt x="8761" y="33355"/>
                                </a:lnTo>
                                <a:lnTo>
                                  <a:pt x="8775" y="33370"/>
                                </a:lnTo>
                                <a:cubicBezTo>
                                  <a:pt x="6210" y="34840"/>
                                  <a:pt x="2954" y="33961"/>
                                  <a:pt x="1484" y="31397"/>
                                </a:cubicBezTo>
                                <a:cubicBezTo>
                                  <a:pt x="0" y="28846"/>
                                  <a:pt x="865" y="25576"/>
                                  <a:pt x="3415" y="24106"/>
                                </a:cubicBezTo>
                                <a:lnTo>
                                  <a:pt x="42822" y="1384"/>
                                </a:lnTo>
                                <a:close/>
                              </a:path>
                            </a:pathLst>
                          </a:custGeom>
                          <a:ln w="0" cap="flat">
                            <a:miter lim="127000"/>
                          </a:ln>
                        </wps:spPr>
                        <wps:style>
                          <a:lnRef idx="0">
                            <a:srgbClr val="000000">
                              <a:alpha val="0"/>
                            </a:srgbClr>
                          </a:lnRef>
                          <a:fillRef idx="1">
                            <a:srgbClr val="7FCC28"/>
                          </a:fillRef>
                          <a:effectRef idx="0">
                            <a:scrgbClr r="0" g="0" b="0"/>
                          </a:effectRef>
                          <a:fontRef idx="none"/>
                        </wps:style>
                        <wps:bodyPr/>
                      </wps:wsp>
                      <wps:wsp>
                        <wps:cNvPr id="3067" name="Rectangle 3067"/>
                        <wps:cNvSpPr/>
                        <wps:spPr>
                          <a:xfrm>
                            <a:off x="720000" y="109227"/>
                            <a:ext cx="390858" cy="158766"/>
                          </a:xfrm>
                          <a:prstGeom prst="rect">
                            <a:avLst/>
                          </a:prstGeom>
                          <a:ln>
                            <a:noFill/>
                          </a:ln>
                        </wps:spPr>
                        <wps:txbx>
                          <w:txbxContent>
                            <w:p w14:paraId="001BFFA7" w14:textId="77777777" w:rsidR="000825E9" w:rsidRDefault="00000000">
                              <w:pPr>
                                <w:spacing w:after="160" w:line="259" w:lineRule="auto"/>
                                <w:ind w:left="0" w:firstLine="0"/>
                              </w:pPr>
                              <w:r>
                                <w:rPr>
                                  <w:b/>
                                </w:rPr>
                                <w:t>Tip: </w:t>
                              </w:r>
                            </w:p>
                          </w:txbxContent>
                        </wps:txbx>
                        <wps:bodyPr horzOverflow="overflow" vert="horz" lIns="0" tIns="0" rIns="0" bIns="0" rtlCol="0">
                          <a:noAutofit/>
                        </wps:bodyPr>
                      </wps:wsp>
                      <wps:wsp>
                        <wps:cNvPr id="3068" name="Rectangle 3068"/>
                        <wps:cNvSpPr/>
                        <wps:spPr>
                          <a:xfrm>
                            <a:off x="1013878" y="109227"/>
                            <a:ext cx="5886851" cy="158766"/>
                          </a:xfrm>
                          <a:prstGeom prst="rect">
                            <a:avLst/>
                          </a:prstGeom>
                          <a:ln>
                            <a:noFill/>
                          </a:ln>
                        </wps:spPr>
                        <wps:txbx>
                          <w:txbxContent>
                            <w:p w14:paraId="110EE3BC" w14:textId="77777777" w:rsidR="000825E9" w:rsidRDefault="00000000">
                              <w:pPr>
                                <w:spacing w:after="160" w:line="259" w:lineRule="auto"/>
                                <w:ind w:left="0" w:firstLine="0"/>
                              </w:pPr>
                              <w:r>
                                <w:t xml:space="preserve"> Increase the percentage if the network is large and decrease the percentage if</w:t>
                              </w:r>
                            </w:p>
                          </w:txbxContent>
                        </wps:txbx>
                        <wps:bodyPr horzOverflow="overflow" vert="horz" lIns="0" tIns="0" rIns="0" bIns="0" rtlCol="0">
                          <a:noAutofit/>
                        </wps:bodyPr>
                      </wps:wsp>
                      <wps:wsp>
                        <wps:cNvPr id="3069" name="Rectangle 3069"/>
                        <wps:cNvSpPr/>
                        <wps:spPr>
                          <a:xfrm>
                            <a:off x="720000" y="274327"/>
                            <a:ext cx="1529987" cy="158766"/>
                          </a:xfrm>
                          <a:prstGeom prst="rect">
                            <a:avLst/>
                          </a:prstGeom>
                          <a:ln>
                            <a:noFill/>
                          </a:ln>
                        </wps:spPr>
                        <wps:txbx>
                          <w:txbxContent>
                            <w:p w14:paraId="492E1E0F" w14:textId="77777777" w:rsidR="000825E9" w:rsidRDefault="00000000">
                              <w:pPr>
                                <w:spacing w:after="160" w:line="259" w:lineRule="auto"/>
                                <w:ind w:left="0" w:firstLine="0"/>
                              </w:pPr>
                              <w:r>
                                <w:t>the network is small.</w:t>
                              </w:r>
                            </w:p>
                          </w:txbxContent>
                        </wps:txbx>
                        <wps:bodyPr horzOverflow="overflow" vert="horz" lIns="0" tIns="0" rIns="0" bIns="0" rtlCol="0">
                          <a:noAutofit/>
                        </wps:bodyPr>
                      </wps:wsp>
                      <wps:wsp>
                        <wps:cNvPr id="3071" name="Shape 3071"/>
                        <wps:cNvSpPr/>
                        <wps:spPr>
                          <a:xfrm>
                            <a:off x="0" y="0"/>
                            <a:ext cx="721270" cy="0"/>
                          </a:xfrm>
                          <a:custGeom>
                            <a:avLst/>
                            <a:gdLst/>
                            <a:ahLst/>
                            <a:cxnLst/>
                            <a:rect l="0" t="0" r="0" b="0"/>
                            <a:pathLst>
                              <a:path w="721270">
                                <a:moveTo>
                                  <a:pt x="0" y="0"/>
                                </a:moveTo>
                                <a:lnTo>
                                  <a:pt x="721270" y="0"/>
                                </a:lnTo>
                              </a:path>
                            </a:pathLst>
                          </a:custGeom>
                          <a:ln w="12700" cap="rnd">
                            <a:miter lim="127000"/>
                          </a:ln>
                        </wps:spPr>
                        <wps:style>
                          <a:lnRef idx="1">
                            <a:srgbClr val="DCDCDC"/>
                          </a:lnRef>
                          <a:fillRef idx="0">
                            <a:srgbClr val="000000">
                              <a:alpha val="0"/>
                            </a:srgbClr>
                          </a:fillRef>
                          <a:effectRef idx="0">
                            <a:scrgbClr r="0" g="0" b="0"/>
                          </a:effectRef>
                          <a:fontRef idx="none"/>
                        </wps:style>
                        <wps:bodyPr/>
                      </wps:wsp>
                      <wps:wsp>
                        <wps:cNvPr id="3073" name="Shape 3073"/>
                        <wps:cNvSpPr/>
                        <wps:spPr>
                          <a:xfrm>
                            <a:off x="0" y="590099"/>
                            <a:ext cx="721270" cy="0"/>
                          </a:xfrm>
                          <a:custGeom>
                            <a:avLst/>
                            <a:gdLst/>
                            <a:ahLst/>
                            <a:cxnLst/>
                            <a:rect l="0" t="0" r="0" b="0"/>
                            <a:pathLst>
                              <a:path w="721270">
                                <a:moveTo>
                                  <a:pt x="721270" y="0"/>
                                </a:moveTo>
                                <a:lnTo>
                                  <a:pt x="0" y="0"/>
                                </a:lnTo>
                              </a:path>
                            </a:pathLst>
                          </a:custGeom>
                          <a:ln w="12700" cap="rnd">
                            <a:miter lim="127000"/>
                          </a:ln>
                        </wps:spPr>
                        <wps:style>
                          <a:lnRef idx="1">
                            <a:srgbClr val="DCDCDC"/>
                          </a:lnRef>
                          <a:fillRef idx="0">
                            <a:srgbClr val="000000">
                              <a:alpha val="0"/>
                            </a:srgbClr>
                          </a:fillRef>
                          <a:effectRef idx="0">
                            <a:scrgbClr r="0" g="0" b="0"/>
                          </a:effectRef>
                          <a:fontRef idx="none"/>
                        </wps:style>
                        <wps:bodyPr/>
                      </wps:wsp>
                      <wps:wsp>
                        <wps:cNvPr id="3075" name="Shape 3075"/>
                        <wps:cNvSpPr/>
                        <wps:spPr>
                          <a:xfrm>
                            <a:off x="718730" y="0"/>
                            <a:ext cx="4803670" cy="0"/>
                          </a:xfrm>
                          <a:custGeom>
                            <a:avLst/>
                            <a:gdLst/>
                            <a:ahLst/>
                            <a:cxnLst/>
                            <a:rect l="0" t="0" r="0" b="0"/>
                            <a:pathLst>
                              <a:path w="4803670">
                                <a:moveTo>
                                  <a:pt x="0" y="0"/>
                                </a:moveTo>
                                <a:lnTo>
                                  <a:pt x="4803670" y="0"/>
                                </a:lnTo>
                              </a:path>
                            </a:pathLst>
                          </a:custGeom>
                          <a:ln w="12700" cap="rnd">
                            <a:miter lim="127000"/>
                          </a:ln>
                        </wps:spPr>
                        <wps:style>
                          <a:lnRef idx="1">
                            <a:srgbClr val="DCDCDC"/>
                          </a:lnRef>
                          <a:fillRef idx="0">
                            <a:srgbClr val="000000">
                              <a:alpha val="0"/>
                            </a:srgbClr>
                          </a:fillRef>
                          <a:effectRef idx="0">
                            <a:scrgbClr r="0" g="0" b="0"/>
                          </a:effectRef>
                          <a:fontRef idx="none"/>
                        </wps:style>
                        <wps:bodyPr/>
                      </wps:wsp>
                      <wps:wsp>
                        <wps:cNvPr id="3077" name="Shape 3077"/>
                        <wps:cNvSpPr/>
                        <wps:spPr>
                          <a:xfrm>
                            <a:off x="718730" y="590099"/>
                            <a:ext cx="4803670" cy="0"/>
                          </a:xfrm>
                          <a:custGeom>
                            <a:avLst/>
                            <a:gdLst/>
                            <a:ahLst/>
                            <a:cxnLst/>
                            <a:rect l="0" t="0" r="0" b="0"/>
                            <a:pathLst>
                              <a:path w="4803670">
                                <a:moveTo>
                                  <a:pt x="4803670" y="0"/>
                                </a:moveTo>
                                <a:lnTo>
                                  <a:pt x="0" y="0"/>
                                </a:lnTo>
                              </a:path>
                            </a:pathLst>
                          </a:custGeom>
                          <a:ln w="12700" cap="rnd">
                            <a:miter lim="127000"/>
                          </a:ln>
                        </wps:spPr>
                        <wps:style>
                          <a:lnRef idx="1">
                            <a:srgbClr val="DCDCDC"/>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9369" style="width:434.835pt;height:46.4645pt;mso-position-horizontal-relative:char;mso-position-vertical-relative:line" coordsize="55224,5900">
                <v:shape id="Shape 3061" style="position:absolute;width:3599;height:3599;left:0;top:1016;" coordsize="359984,359984" path="m72000,0l287985,0c327579,0,359984,32405,359984,72014l359984,287999c359984,317684,341756,343333,315939,354303l287985,359984l71999,359984l44046,354302c18228,343333,0,317684,0,287999l0,72014c0,32404,32405,0,72000,0x">
                  <v:stroke weight="0pt" endcap="flat" joinstyle="miter" miterlimit="10" on="false" color="#000000" opacity="0"/>
                  <v:fill on="true" color="#7fcc28"/>
                </v:shape>
                <v:shape id="Shape 3062" style="position:absolute;width:1780;height:2109;left:439;top:1364;" coordsize="178033,210999" path="m70507,1210c74662,2421,78440,5216,81063,9179l172788,142011c178033,149950,175612,160310,167356,165079l96105,206215c87864,210999,77663,207930,73426,199400l73426,199401l4265,53543c0,45013,2133,34855,10360,30085l57692,2753c61820,375,66352,0,70507,1210x">
                  <v:stroke weight="0pt" endcap="flat" joinstyle="miter" miterlimit="10" on="false" color="#000000" opacity="0"/>
                  <v:fill on="true" color="#ffffff"/>
                </v:shape>
                <v:shape id="Shape 3063" style="position:absolute;width:859;height:799;left:1443;top:3104;" coordsize="85933,79911" path="m73887,0c71553,13069,72144,26901,78757,38384l83555,46684c85933,50805,84506,56121,80371,58485l47419,77519c43298,79911,37981,78484,35589,74364l30805,66064c24192,54580,12507,47160,0,42650c461,42419,951,42276,1383,42030l72648,879c73109,620,73469,274,73887,0x">
                  <v:stroke weight="0pt" endcap="flat" joinstyle="miter" miterlimit="10" on="false" color="#000000" opacity="0"/>
                  <v:fill on="true" color="#ffffff"/>
                </v:shape>
                <v:shape id="Shape 3064" style="position:absolute;width:419;height:308;left:1993;top:3793;" coordsize="41929,30849" path="m26895,306c28039,612,28983,1678,30100,3602l39696,20244c41929,24076,40013,25172,35661,26051l35661,26051l15403,29753c11051,30647,8631,30849,6412,27002l2219,19711c0,15864,418,14308,4236,12103l22492,1571c24408,454,25752,0,26895,306x">
                  <v:stroke weight="0pt" endcap="flat" joinstyle="miter" miterlimit="10" on="false" color="#000000" opacity="0"/>
                  <v:fill on="true" color="#ffffff"/>
                </v:shape>
                <v:shape id="Shape 3065" style="position:absolute;width:659;height:200;left:2579;top:3880;" coordsize="65905,20000" path="m10000,0l55920,0c61438,0,65905,4467,65905,10000c65905,15504,61438,20000,55920,20000l10000,20000c4467,20000,0,15504,0,10000c0,4467,4467,0,10000,0x">
                  <v:stroke weight="0pt" endcap="flat" joinstyle="miter" miterlimit="10" on="false" color="#000000" opacity="0"/>
                  <v:fill on="true" color="#ffffff"/>
                </v:shape>
                <v:shape id="Shape 3066" style="position:absolute;width:1343;height:1310;left:622;top:1552;" coordsize="134374,131017" path="m42822,1384c45214,0,48283,677,49868,2969l49868,2967l132703,122645c134374,125066,133784,128394,131349,130066c130427,130715,129360,131017,128308,131017c126623,131017,124951,130210,123928,128712l43903,13097l8761,33355l8775,33370c6210,34840,2954,33961,1484,31397c0,28846,865,25576,3415,24106l42822,1384x">
                  <v:stroke weight="0pt" endcap="flat" joinstyle="miter" miterlimit="10" on="false" color="#000000" opacity="0"/>
                  <v:fill on="true" color="#7fcc28"/>
                </v:shape>
                <v:rect id="Rectangle 3067" style="position:absolute;width:3908;height:1587;left:7200;top:1092;" filled="f" stroked="f">
                  <v:textbox inset="0,0,0,0">
                    <w:txbxContent>
                      <w:p>
                        <w:pPr>
                          <w:spacing w:before="0" w:after="160" w:line="259" w:lineRule="auto"/>
                          <w:ind w:left="0" w:firstLine="0"/>
                        </w:pPr>
                        <w:r>
                          <w:rPr>
                            <w:rFonts w:cs="Arial" w:hAnsi="Arial" w:eastAsia="Arial" w:ascii="Arial"/>
                            <w:b w:val="1"/>
                          </w:rPr>
                          <w:t xml:space="preserve">Tip: </w:t>
                        </w:r>
                      </w:p>
                    </w:txbxContent>
                  </v:textbox>
                </v:rect>
                <v:rect id="Rectangle 3068" style="position:absolute;width:58868;height:1587;left:10138;top:1092;" filled="f" stroked="f">
                  <v:textbox inset="0,0,0,0">
                    <w:txbxContent>
                      <w:p>
                        <w:pPr>
                          <w:spacing w:before="0" w:after="160" w:line="259" w:lineRule="auto"/>
                          <w:ind w:left="0" w:firstLine="0"/>
                        </w:pPr>
                        <w:r>
                          <w:rPr/>
                          <w:t xml:space="preserve"> Increase the percentage if the network is large and decrease the percentage if</w:t>
                        </w:r>
                      </w:p>
                    </w:txbxContent>
                  </v:textbox>
                </v:rect>
                <v:rect id="Rectangle 3069" style="position:absolute;width:15299;height:1587;left:7200;top:2743;" filled="f" stroked="f">
                  <v:textbox inset="0,0,0,0">
                    <w:txbxContent>
                      <w:p>
                        <w:pPr>
                          <w:spacing w:before="0" w:after="160" w:line="259" w:lineRule="auto"/>
                          <w:ind w:left="0" w:firstLine="0"/>
                        </w:pPr>
                        <w:r>
                          <w:rPr/>
                          <w:t xml:space="preserve">the network is small.</w:t>
                        </w:r>
                      </w:p>
                    </w:txbxContent>
                  </v:textbox>
                </v:rect>
                <v:shape id="Shape 3071" style="position:absolute;width:7212;height:0;left:0;top:0;" coordsize="721270,0" path="m0,0l721270,0">
                  <v:stroke weight="1pt" endcap="round" joinstyle="miter" miterlimit="10" on="true" color="#dcdcdc"/>
                  <v:fill on="false" color="#000000" opacity="0"/>
                </v:shape>
                <v:shape id="Shape 3073" style="position:absolute;width:7212;height:0;left:0;top:5900;" coordsize="721270,0" path="m721270,0l0,0">
                  <v:stroke weight="1pt" endcap="round" joinstyle="miter" miterlimit="10" on="true" color="#dcdcdc"/>
                  <v:fill on="false" color="#000000" opacity="0"/>
                </v:shape>
                <v:shape id="Shape 3075" style="position:absolute;width:48036;height:0;left:7187;top:0;" coordsize="4803670,0" path="m0,0l4803670,0">
                  <v:stroke weight="1pt" endcap="round" joinstyle="miter" miterlimit="10" on="true" color="#dcdcdc"/>
                  <v:fill on="false" color="#000000" opacity="0"/>
                </v:shape>
                <v:shape id="Shape 3077" style="position:absolute;width:48036;height:0;left:7187;top:5900;" coordsize="4803670,0" path="m4803670,0l0,0">
                  <v:stroke weight="1pt" endcap="round" joinstyle="miter" miterlimit="10" on="true" color="#dcdcdc"/>
                  <v:fill on="false" color="#000000" opacity="0"/>
                </v:shape>
              </v:group>
            </w:pict>
          </mc:Fallback>
        </mc:AlternateContent>
      </w:r>
    </w:p>
    <w:p w14:paraId="256F5838" w14:textId="77777777" w:rsidR="000825E9" w:rsidRDefault="00000000">
      <w:pPr>
        <w:numPr>
          <w:ilvl w:val="0"/>
          <w:numId w:val="39"/>
        </w:numPr>
        <w:spacing w:after="10"/>
        <w:ind w:right="14" w:hanging="255"/>
      </w:pPr>
      <w:r>
        <w:rPr>
          <w:b/>
        </w:rPr>
        <w:lastRenderedPageBreak/>
        <w:t>Maximum Retry Count</w:t>
      </w:r>
      <w:r>
        <w:t xml:space="preserve"> – Retry Count Setting</w:t>
      </w:r>
    </w:p>
    <w:p w14:paraId="3B982A6B" w14:textId="77777777" w:rsidR="000825E9" w:rsidRDefault="00000000">
      <w:pPr>
        <w:ind w:left="1796" w:right="273"/>
      </w:pPr>
      <w:r>
        <w:t>If the notification is not recognized by the tool due to heavy traffic, it forces the client to retry the notification for specified count value.</w:t>
      </w:r>
    </w:p>
    <w:p w14:paraId="57A02F0D" w14:textId="77777777" w:rsidR="000825E9" w:rsidRDefault="00000000">
      <w:pPr>
        <w:numPr>
          <w:ilvl w:val="0"/>
          <w:numId w:val="39"/>
        </w:numPr>
        <w:spacing w:after="10"/>
        <w:ind w:right="14" w:hanging="255"/>
      </w:pPr>
      <w:r>
        <w:rPr>
          <w:b/>
        </w:rPr>
        <w:t>UI Wait Interval</w:t>
      </w:r>
      <w:r>
        <w:t xml:space="preserve"> – UI Wait Interval Setting</w:t>
      </w:r>
    </w:p>
    <w:p w14:paraId="3739D9F1" w14:textId="77777777" w:rsidR="000825E9" w:rsidRDefault="00000000">
      <w:pPr>
        <w:spacing w:after="12"/>
        <w:ind w:left="1796" w:right="226"/>
      </w:pPr>
      <w:r>
        <w:t xml:space="preserve">The user must set the minimum wait time for the tool to decide a node whether it is active, using </w:t>
      </w:r>
      <w:r>
        <w:rPr>
          <w:b/>
        </w:rPr>
        <w:t>UI Wait Interval</w:t>
      </w:r>
      <w:r>
        <w:t xml:space="preserve"> settings from </w:t>
      </w:r>
      <w:r>
        <w:rPr>
          <w:b/>
        </w:rPr>
        <w:t>Preferences</w:t>
      </w:r>
      <w:r>
        <w:t xml:space="preserve"> window.</w:t>
      </w:r>
    </w:p>
    <w:p w14:paraId="416AD2AF" w14:textId="77777777" w:rsidR="000825E9" w:rsidRDefault="00000000">
      <w:pPr>
        <w:spacing w:after="0" w:line="259" w:lineRule="auto"/>
        <w:ind w:left="1786" w:right="-56" w:firstLine="0"/>
      </w:pPr>
      <w:r>
        <w:rPr>
          <w:rFonts w:ascii="Calibri" w:eastAsia="Calibri" w:hAnsi="Calibri" w:cs="Calibri"/>
          <w:noProof/>
          <w:sz w:val="22"/>
        </w:rPr>
        <mc:AlternateContent>
          <mc:Choice Requires="wpg">
            <w:drawing>
              <wp:inline distT="0" distB="0" distL="0" distR="0" wp14:anchorId="61AFFC38" wp14:editId="376BE0E3">
                <wp:extent cx="5522400" cy="461584"/>
                <wp:effectExtent l="0" t="0" r="0" b="0"/>
                <wp:docPr id="39373" name="Group 39373"/>
                <wp:cNvGraphicFramePr/>
                <a:graphic xmlns:a="http://schemas.openxmlformats.org/drawingml/2006/main">
                  <a:graphicData uri="http://schemas.microsoft.com/office/word/2010/wordprocessingGroup">
                    <wpg:wgp>
                      <wpg:cNvGrpSpPr/>
                      <wpg:grpSpPr>
                        <a:xfrm>
                          <a:off x="0" y="0"/>
                          <a:ext cx="5522400" cy="461584"/>
                          <a:chOff x="0" y="0"/>
                          <a:chExt cx="5522400" cy="461584"/>
                        </a:xfrm>
                      </wpg:grpSpPr>
                      <wps:wsp>
                        <wps:cNvPr id="3093" name="Shape 3093"/>
                        <wps:cNvSpPr/>
                        <wps:spPr>
                          <a:xfrm>
                            <a:off x="0" y="101600"/>
                            <a:ext cx="359984" cy="359984"/>
                          </a:xfrm>
                          <a:custGeom>
                            <a:avLst/>
                            <a:gdLst/>
                            <a:ahLst/>
                            <a:cxnLst/>
                            <a:rect l="0" t="0" r="0" b="0"/>
                            <a:pathLst>
                              <a:path w="359984" h="359984">
                                <a:moveTo>
                                  <a:pt x="72000" y="0"/>
                                </a:moveTo>
                                <a:lnTo>
                                  <a:pt x="287985" y="0"/>
                                </a:lnTo>
                                <a:cubicBezTo>
                                  <a:pt x="327579" y="0"/>
                                  <a:pt x="359984" y="32405"/>
                                  <a:pt x="359984" y="72014"/>
                                </a:cubicBezTo>
                                <a:lnTo>
                                  <a:pt x="359984" y="287999"/>
                                </a:lnTo>
                                <a:cubicBezTo>
                                  <a:pt x="359984" y="327579"/>
                                  <a:pt x="327579" y="359984"/>
                                  <a:pt x="287985" y="359984"/>
                                </a:cubicBezTo>
                                <a:lnTo>
                                  <a:pt x="72000" y="359984"/>
                                </a:lnTo>
                                <a:cubicBezTo>
                                  <a:pt x="32405" y="359984"/>
                                  <a:pt x="0" y="327578"/>
                                  <a:pt x="0" y="287999"/>
                                </a:cubicBezTo>
                                <a:lnTo>
                                  <a:pt x="0" y="72014"/>
                                </a:lnTo>
                                <a:cubicBezTo>
                                  <a:pt x="0" y="32404"/>
                                  <a:pt x="32405" y="0"/>
                                  <a:pt x="72000" y="0"/>
                                </a:cubicBezTo>
                                <a:close/>
                              </a:path>
                            </a:pathLst>
                          </a:custGeom>
                          <a:ln w="0" cap="flat">
                            <a:miter lim="127000"/>
                          </a:ln>
                        </wps:spPr>
                        <wps:style>
                          <a:lnRef idx="0">
                            <a:srgbClr val="000000">
                              <a:alpha val="0"/>
                            </a:srgbClr>
                          </a:lnRef>
                          <a:fillRef idx="1">
                            <a:srgbClr val="7FCC28"/>
                          </a:fillRef>
                          <a:effectRef idx="0">
                            <a:scrgbClr r="0" g="0" b="0"/>
                          </a:effectRef>
                          <a:fontRef idx="none"/>
                        </wps:style>
                        <wps:bodyPr/>
                      </wps:wsp>
                      <wps:wsp>
                        <wps:cNvPr id="3094" name="Shape 3094"/>
                        <wps:cNvSpPr/>
                        <wps:spPr>
                          <a:xfrm>
                            <a:off x="43961" y="136440"/>
                            <a:ext cx="178033" cy="210999"/>
                          </a:xfrm>
                          <a:custGeom>
                            <a:avLst/>
                            <a:gdLst/>
                            <a:ahLst/>
                            <a:cxnLst/>
                            <a:rect l="0" t="0" r="0" b="0"/>
                            <a:pathLst>
                              <a:path w="178033" h="210999">
                                <a:moveTo>
                                  <a:pt x="70507" y="1210"/>
                                </a:moveTo>
                                <a:cubicBezTo>
                                  <a:pt x="74662" y="2421"/>
                                  <a:pt x="78440" y="5216"/>
                                  <a:pt x="81063" y="9179"/>
                                </a:cubicBezTo>
                                <a:lnTo>
                                  <a:pt x="172788" y="142011"/>
                                </a:lnTo>
                                <a:cubicBezTo>
                                  <a:pt x="178033" y="149950"/>
                                  <a:pt x="175612" y="160310"/>
                                  <a:pt x="167356" y="165079"/>
                                </a:cubicBezTo>
                                <a:lnTo>
                                  <a:pt x="96105" y="206215"/>
                                </a:lnTo>
                                <a:cubicBezTo>
                                  <a:pt x="87864" y="210999"/>
                                  <a:pt x="77663" y="207930"/>
                                  <a:pt x="73426" y="199400"/>
                                </a:cubicBezTo>
                                <a:lnTo>
                                  <a:pt x="73426" y="199401"/>
                                </a:lnTo>
                                <a:lnTo>
                                  <a:pt x="4265" y="53543"/>
                                </a:lnTo>
                                <a:cubicBezTo>
                                  <a:pt x="0" y="45013"/>
                                  <a:pt x="2133" y="34855"/>
                                  <a:pt x="10360" y="30085"/>
                                </a:cubicBezTo>
                                <a:lnTo>
                                  <a:pt x="57692" y="2753"/>
                                </a:lnTo>
                                <a:cubicBezTo>
                                  <a:pt x="61820" y="375"/>
                                  <a:pt x="66352" y="0"/>
                                  <a:pt x="70507" y="121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95" name="Shape 3095"/>
                        <wps:cNvSpPr/>
                        <wps:spPr>
                          <a:xfrm>
                            <a:off x="144331" y="310452"/>
                            <a:ext cx="85933" cy="79911"/>
                          </a:xfrm>
                          <a:custGeom>
                            <a:avLst/>
                            <a:gdLst/>
                            <a:ahLst/>
                            <a:cxnLst/>
                            <a:rect l="0" t="0" r="0" b="0"/>
                            <a:pathLst>
                              <a:path w="85933" h="79911">
                                <a:moveTo>
                                  <a:pt x="73887" y="0"/>
                                </a:moveTo>
                                <a:cubicBezTo>
                                  <a:pt x="71553" y="13069"/>
                                  <a:pt x="72144" y="26901"/>
                                  <a:pt x="78757" y="38384"/>
                                </a:cubicBezTo>
                                <a:lnTo>
                                  <a:pt x="83555" y="46684"/>
                                </a:lnTo>
                                <a:cubicBezTo>
                                  <a:pt x="85933" y="50805"/>
                                  <a:pt x="84506" y="56121"/>
                                  <a:pt x="80371" y="58485"/>
                                </a:cubicBezTo>
                                <a:lnTo>
                                  <a:pt x="47419" y="77519"/>
                                </a:lnTo>
                                <a:cubicBezTo>
                                  <a:pt x="43298" y="79911"/>
                                  <a:pt x="37981" y="78484"/>
                                  <a:pt x="35589" y="74364"/>
                                </a:cubicBezTo>
                                <a:lnTo>
                                  <a:pt x="30805" y="66064"/>
                                </a:lnTo>
                                <a:cubicBezTo>
                                  <a:pt x="24192" y="54580"/>
                                  <a:pt x="12507" y="47160"/>
                                  <a:pt x="0" y="42650"/>
                                </a:cubicBezTo>
                                <a:cubicBezTo>
                                  <a:pt x="461" y="42419"/>
                                  <a:pt x="951" y="42276"/>
                                  <a:pt x="1383" y="42030"/>
                                </a:cubicBezTo>
                                <a:lnTo>
                                  <a:pt x="72648" y="879"/>
                                </a:lnTo>
                                <a:cubicBezTo>
                                  <a:pt x="73109" y="620"/>
                                  <a:pt x="73469" y="274"/>
                                  <a:pt x="7388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96" name="Shape 3096"/>
                        <wps:cNvSpPr/>
                        <wps:spPr>
                          <a:xfrm>
                            <a:off x="199300" y="379312"/>
                            <a:ext cx="41929" cy="30849"/>
                          </a:xfrm>
                          <a:custGeom>
                            <a:avLst/>
                            <a:gdLst/>
                            <a:ahLst/>
                            <a:cxnLst/>
                            <a:rect l="0" t="0" r="0" b="0"/>
                            <a:pathLst>
                              <a:path w="41929" h="30849">
                                <a:moveTo>
                                  <a:pt x="26895" y="306"/>
                                </a:moveTo>
                                <a:cubicBezTo>
                                  <a:pt x="28039" y="612"/>
                                  <a:pt x="28983" y="1678"/>
                                  <a:pt x="30100" y="3602"/>
                                </a:cubicBezTo>
                                <a:lnTo>
                                  <a:pt x="39696" y="20244"/>
                                </a:lnTo>
                                <a:cubicBezTo>
                                  <a:pt x="41929" y="24076"/>
                                  <a:pt x="40013" y="25172"/>
                                  <a:pt x="35661" y="26051"/>
                                </a:cubicBezTo>
                                <a:lnTo>
                                  <a:pt x="35661" y="26051"/>
                                </a:lnTo>
                                <a:lnTo>
                                  <a:pt x="15403" y="29753"/>
                                </a:lnTo>
                                <a:cubicBezTo>
                                  <a:pt x="11051" y="30647"/>
                                  <a:pt x="8631" y="30849"/>
                                  <a:pt x="6412" y="27002"/>
                                </a:cubicBezTo>
                                <a:lnTo>
                                  <a:pt x="2219" y="19711"/>
                                </a:lnTo>
                                <a:cubicBezTo>
                                  <a:pt x="0" y="15864"/>
                                  <a:pt x="418" y="14308"/>
                                  <a:pt x="4236" y="12103"/>
                                </a:cubicBezTo>
                                <a:lnTo>
                                  <a:pt x="22492" y="1571"/>
                                </a:lnTo>
                                <a:cubicBezTo>
                                  <a:pt x="24408" y="454"/>
                                  <a:pt x="25752" y="0"/>
                                  <a:pt x="26895" y="306"/>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97" name="Shape 3097"/>
                        <wps:cNvSpPr/>
                        <wps:spPr>
                          <a:xfrm>
                            <a:off x="257986" y="388042"/>
                            <a:ext cx="65905" cy="20000"/>
                          </a:xfrm>
                          <a:custGeom>
                            <a:avLst/>
                            <a:gdLst/>
                            <a:ahLst/>
                            <a:cxnLst/>
                            <a:rect l="0" t="0" r="0" b="0"/>
                            <a:pathLst>
                              <a:path w="65905" h="20000">
                                <a:moveTo>
                                  <a:pt x="10000" y="0"/>
                                </a:moveTo>
                                <a:lnTo>
                                  <a:pt x="55920" y="0"/>
                                </a:lnTo>
                                <a:cubicBezTo>
                                  <a:pt x="61438" y="0"/>
                                  <a:pt x="65905" y="4467"/>
                                  <a:pt x="65905" y="10000"/>
                                </a:cubicBezTo>
                                <a:cubicBezTo>
                                  <a:pt x="65905" y="15504"/>
                                  <a:pt x="61438" y="20000"/>
                                  <a:pt x="55920" y="20000"/>
                                </a:cubicBezTo>
                                <a:lnTo>
                                  <a:pt x="10000" y="20000"/>
                                </a:lnTo>
                                <a:cubicBezTo>
                                  <a:pt x="4467" y="20000"/>
                                  <a:pt x="0" y="15504"/>
                                  <a:pt x="0" y="10000"/>
                                </a:cubicBezTo>
                                <a:cubicBezTo>
                                  <a:pt x="0" y="4467"/>
                                  <a:pt x="4467" y="0"/>
                                  <a:pt x="1000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98" name="Shape 3098"/>
                        <wps:cNvSpPr/>
                        <wps:spPr>
                          <a:xfrm>
                            <a:off x="62245" y="155287"/>
                            <a:ext cx="134374" cy="131017"/>
                          </a:xfrm>
                          <a:custGeom>
                            <a:avLst/>
                            <a:gdLst/>
                            <a:ahLst/>
                            <a:cxnLst/>
                            <a:rect l="0" t="0" r="0" b="0"/>
                            <a:pathLst>
                              <a:path w="134374" h="131017">
                                <a:moveTo>
                                  <a:pt x="42822" y="1384"/>
                                </a:moveTo>
                                <a:cubicBezTo>
                                  <a:pt x="45214" y="0"/>
                                  <a:pt x="48283" y="677"/>
                                  <a:pt x="49868" y="2969"/>
                                </a:cubicBezTo>
                                <a:lnTo>
                                  <a:pt x="49868" y="2967"/>
                                </a:lnTo>
                                <a:lnTo>
                                  <a:pt x="132703" y="122645"/>
                                </a:lnTo>
                                <a:cubicBezTo>
                                  <a:pt x="134374" y="125066"/>
                                  <a:pt x="133784" y="128394"/>
                                  <a:pt x="131349" y="130066"/>
                                </a:cubicBezTo>
                                <a:cubicBezTo>
                                  <a:pt x="130427" y="130715"/>
                                  <a:pt x="129360" y="131017"/>
                                  <a:pt x="128308" y="131017"/>
                                </a:cubicBezTo>
                                <a:cubicBezTo>
                                  <a:pt x="126623" y="131017"/>
                                  <a:pt x="124951" y="130210"/>
                                  <a:pt x="123928" y="128712"/>
                                </a:cubicBezTo>
                                <a:lnTo>
                                  <a:pt x="43903" y="13097"/>
                                </a:lnTo>
                                <a:lnTo>
                                  <a:pt x="8761" y="33355"/>
                                </a:lnTo>
                                <a:lnTo>
                                  <a:pt x="8775" y="33370"/>
                                </a:lnTo>
                                <a:cubicBezTo>
                                  <a:pt x="6210" y="34840"/>
                                  <a:pt x="2954" y="33961"/>
                                  <a:pt x="1484" y="31397"/>
                                </a:cubicBezTo>
                                <a:cubicBezTo>
                                  <a:pt x="0" y="28846"/>
                                  <a:pt x="865" y="25576"/>
                                  <a:pt x="3415" y="24106"/>
                                </a:cubicBezTo>
                                <a:lnTo>
                                  <a:pt x="42822" y="1384"/>
                                </a:lnTo>
                                <a:close/>
                              </a:path>
                            </a:pathLst>
                          </a:custGeom>
                          <a:ln w="0" cap="flat">
                            <a:miter lim="127000"/>
                          </a:ln>
                        </wps:spPr>
                        <wps:style>
                          <a:lnRef idx="0">
                            <a:srgbClr val="000000">
                              <a:alpha val="0"/>
                            </a:srgbClr>
                          </a:lnRef>
                          <a:fillRef idx="1">
                            <a:srgbClr val="7FCC28"/>
                          </a:fillRef>
                          <a:effectRef idx="0">
                            <a:scrgbClr r="0" g="0" b="0"/>
                          </a:effectRef>
                          <a:fontRef idx="none"/>
                        </wps:style>
                        <wps:bodyPr/>
                      </wps:wsp>
                      <wps:wsp>
                        <wps:cNvPr id="3099" name="Rectangle 3099"/>
                        <wps:cNvSpPr/>
                        <wps:spPr>
                          <a:xfrm>
                            <a:off x="720000" y="109227"/>
                            <a:ext cx="390858" cy="158766"/>
                          </a:xfrm>
                          <a:prstGeom prst="rect">
                            <a:avLst/>
                          </a:prstGeom>
                          <a:ln>
                            <a:noFill/>
                          </a:ln>
                        </wps:spPr>
                        <wps:txbx>
                          <w:txbxContent>
                            <w:p w14:paraId="10D0C09F" w14:textId="77777777" w:rsidR="000825E9" w:rsidRDefault="00000000">
                              <w:pPr>
                                <w:spacing w:after="160" w:line="259" w:lineRule="auto"/>
                                <w:ind w:left="0" w:firstLine="0"/>
                              </w:pPr>
                              <w:r>
                                <w:rPr>
                                  <w:b/>
                                </w:rPr>
                                <w:t>Tip: </w:t>
                              </w:r>
                            </w:p>
                          </w:txbxContent>
                        </wps:txbx>
                        <wps:bodyPr horzOverflow="overflow" vert="horz" lIns="0" tIns="0" rIns="0" bIns="0" rtlCol="0">
                          <a:noAutofit/>
                        </wps:bodyPr>
                      </wps:wsp>
                      <wps:wsp>
                        <wps:cNvPr id="3100" name="Rectangle 3100"/>
                        <wps:cNvSpPr/>
                        <wps:spPr>
                          <a:xfrm>
                            <a:off x="1013878" y="109227"/>
                            <a:ext cx="5682640" cy="158766"/>
                          </a:xfrm>
                          <a:prstGeom prst="rect">
                            <a:avLst/>
                          </a:prstGeom>
                          <a:ln>
                            <a:noFill/>
                          </a:ln>
                        </wps:spPr>
                        <wps:txbx>
                          <w:txbxContent>
                            <w:p w14:paraId="75DAB784" w14:textId="77777777" w:rsidR="000825E9" w:rsidRDefault="00000000">
                              <w:pPr>
                                <w:spacing w:after="160" w:line="259" w:lineRule="auto"/>
                                <w:ind w:left="0" w:firstLine="0"/>
                              </w:pPr>
                              <w:r>
                                <w:t xml:space="preserve"> The user must set the timing accordingly at UI Wait Interval based on Notify</w:t>
                              </w:r>
                            </w:p>
                          </w:txbxContent>
                        </wps:txbx>
                        <wps:bodyPr horzOverflow="overflow" vert="horz" lIns="0" tIns="0" rIns="0" bIns="0" rtlCol="0">
                          <a:noAutofit/>
                        </wps:bodyPr>
                      </wps:wsp>
                      <wps:wsp>
                        <wps:cNvPr id="3101" name="Rectangle 3101"/>
                        <wps:cNvSpPr/>
                        <wps:spPr>
                          <a:xfrm>
                            <a:off x="720000" y="274327"/>
                            <a:ext cx="1067174" cy="158766"/>
                          </a:xfrm>
                          <a:prstGeom prst="rect">
                            <a:avLst/>
                          </a:prstGeom>
                          <a:ln>
                            <a:noFill/>
                          </a:ln>
                        </wps:spPr>
                        <wps:txbx>
                          <w:txbxContent>
                            <w:p w14:paraId="5FF5D677" w14:textId="77777777" w:rsidR="000825E9" w:rsidRDefault="00000000">
                              <w:pPr>
                                <w:spacing w:after="160" w:line="259" w:lineRule="auto"/>
                                <w:ind w:left="0" w:firstLine="0"/>
                              </w:pPr>
                              <w:r>
                                <w:t>Interval Value.</w:t>
                              </w:r>
                            </w:p>
                          </w:txbxContent>
                        </wps:txbx>
                        <wps:bodyPr horzOverflow="overflow" vert="horz" lIns="0" tIns="0" rIns="0" bIns="0" rtlCol="0">
                          <a:noAutofit/>
                        </wps:bodyPr>
                      </wps:wsp>
                      <wps:wsp>
                        <wps:cNvPr id="3108" name="Shape 3108"/>
                        <wps:cNvSpPr/>
                        <wps:spPr>
                          <a:xfrm>
                            <a:off x="0" y="0"/>
                            <a:ext cx="721270" cy="0"/>
                          </a:xfrm>
                          <a:custGeom>
                            <a:avLst/>
                            <a:gdLst/>
                            <a:ahLst/>
                            <a:cxnLst/>
                            <a:rect l="0" t="0" r="0" b="0"/>
                            <a:pathLst>
                              <a:path w="721270">
                                <a:moveTo>
                                  <a:pt x="0" y="0"/>
                                </a:moveTo>
                                <a:lnTo>
                                  <a:pt x="721270" y="0"/>
                                </a:lnTo>
                              </a:path>
                            </a:pathLst>
                          </a:custGeom>
                          <a:ln w="12700" cap="rnd">
                            <a:miter lim="127000"/>
                          </a:ln>
                        </wps:spPr>
                        <wps:style>
                          <a:lnRef idx="1">
                            <a:srgbClr val="DCDCDC"/>
                          </a:lnRef>
                          <a:fillRef idx="0">
                            <a:srgbClr val="000000">
                              <a:alpha val="0"/>
                            </a:srgbClr>
                          </a:fillRef>
                          <a:effectRef idx="0">
                            <a:scrgbClr r="0" g="0" b="0"/>
                          </a:effectRef>
                          <a:fontRef idx="none"/>
                        </wps:style>
                        <wps:bodyPr/>
                      </wps:wsp>
                      <wps:wsp>
                        <wps:cNvPr id="3112" name="Shape 3112"/>
                        <wps:cNvSpPr/>
                        <wps:spPr>
                          <a:xfrm>
                            <a:off x="718730" y="0"/>
                            <a:ext cx="4803670" cy="0"/>
                          </a:xfrm>
                          <a:custGeom>
                            <a:avLst/>
                            <a:gdLst/>
                            <a:ahLst/>
                            <a:cxnLst/>
                            <a:rect l="0" t="0" r="0" b="0"/>
                            <a:pathLst>
                              <a:path w="4803670">
                                <a:moveTo>
                                  <a:pt x="0" y="0"/>
                                </a:moveTo>
                                <a:lnTo>
                                  <a:pt x="4803670" y="0"/>
                                </a:lnTo>
                              </a:path>
                            </a:pathLst>
                          </a:custGeom>
                          <a:ln w="12700" cap="rnd">
                            <a:miter lim="127000"/>
                          </a:ln>
                        </wps:spPr>
                        <wps:style>
                          <a:lnRef idx="1">
                            <a:srgbClr val="DCDCDC"/>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9373" style="width:434.835pt;height:36.3452pt;mso-position-horizontal-relative:char;mso-position-vertical-relative:line" coordsize="55224,4615">
                <v:shape id="Shape 3093" style="position:absolute;width:3599;height:3599;left:0;top:1016;" coordsize="359984,359984" path="m72000,0l287985,0c327579,0,359984,32405,359984,72014l359984,287999c359984,327579,327579,359984,287985,359984l72000,359984c32405,359984,0,327578,0,287999l0,72014c0,32404,32405,0,72000,0x">
                  <v:stroke weight="0pt" endcap="flat" joinstyle="miter" miterlimit="10" on="false" color="#000000" opacity="0"/>
                  <v:fill on="true" color="#7fcc28"/>
                </v:shape>
                <v:shape id="Shape 3094" style="position:absolute;width:1780;height:2109;left:439;top:1364;" coordsize="178033,210999" path="m70507,1210c74662,2421,78440,5216,81063,9179l172788,142011c178033,149950,175612,160310,167356,165079l96105,206215c87864,210999,77663,207930,73426,199400l73426,199401l4265,53543c0,45013,2133,34855,10360,30085l57692,2753c61820,375,66352,0,70507,1210x">
                  <v:stroke weight="0pt" endcap="flat" joinstyle="miter" miterlimit="10" on="false" color="#000000" opacity="0"/>
                  <v:fill on="true" color="#ffffff"/>
                </v:shape>
                <v:shape id="Shape 3095" style="position:absolute;width:859;height:799;left:1443;top:3104;" coordsize="85933,79911" path="m73887,0c71553,13069,72144,26901,78757,38384l83555,46684c85933,50805,84506,56121,80371,58485l47419,77519c43298,79911,37981,78484,35589,74364l30805,66064c24192,54580,12507,47160,0,42650c461,42419,951,42276,1383,42030l72648,879c73109,620,73469,274,73887,0x">
                  <v:stroke weight="0pt" endcap="flat" joinstyle="miter" miterlimit="10" on="false" color="#000000" opacity="0"/>
                  <v:fill on="true" color="#ffffff"/>
                </v:shape>
                <v:shape id="Shape 3096" style="position:absolute;width:419;height:308;left:1993;top:3793;" coordsize="41929,30849" path="m26895,306c28039,612,28983,1678,30100,3602l39696,20244c41929,24076,40013,25172,35661,26051l35661,26051l15403,29753c11051,30647,8631,30849,6412,27002l2219,19711c0,15864,418,14308,4236,12103l22492,1571c24408,454,25752,0,26895,306x">
                  <v:stroke weight="0pt" endcap="flat" joinstyle="miter" miterlimit="10" on="false" color="#000000" opacity="0"/>
                  <v:fill on="true" color="#ffffff"/>
                </v:shape>
                <v:shape id="Shape 3097" style="position:absolute;width:659;height:200;left:2579;top:3880;" coordsize="65905,20000" path="m10000,0l55920,0c61438,0,65905,4467,65905,10000c65905,15504,61438,20000,55920,20000l10000,20000c4467,20000,0,15504,0,10000c0,4467,4467,0,10000,0x">
                  <v:stroke weight="0pt" endcap="flat" joinstyle="miter" miterlimit="10" on="false" color="#000000" opacity="0"/>
                  <v:fill on="true" color="#ffffff"/>
                </v:shape>
                <v:shape id="Shape 3098" style="position:absolute;width:1343;height:1310;left:622;top:1552;" coordsize="134374,131017" path="m42822,1384c45214,0,48283,677,49868,2969l49868,2967l132703,122645c134374,125066,133784,128394,131349,130066c130427,130715,129360,131017,128308,131017c126623,131017,124951,130210,123928,128712l43903,13097l8761,33355l8775,33370c6210,34840,2954,33961,1484,31397c0,28846,865,25576,3415,24106l42822,1384x">
                  <v:stroke weight="0pt" endcap="flat" joinstyle="miter" miterlimit="10" on="false" color="#000000" opacity="0"/>
                  <v:fill on="true" color="#7fcc28"/>
                </v:shape>
                <v:rect id="Rectangle 3099" style="position:absolute;width:3908;height:1587;left:7200;top:1092;" filled="f" stroked="f">
                  <v:textbox inset="0,0,0,0">
                    <w:txbxContent>
                      <w:p>
                        <w:pPr>
                          <w:spacing w:before="0" w:after="160" w:line="259" w:lineRule="auto"/>
                          <w:ind w:left="0" w:firstLine="0"/>
                        </w:pPr>
                        <w:r>
                          <w:rPr>
                            <w:rFonts w:cs="Arial" w:hAnsi="Arial" w:eastAsia="Arial" w:ascii="Arial"/>
                            <w:b w:val="1"/>
                          </w:rPr>
                          <w:t xml:space="preserve">Tip: </w:t>
                        </w:r>
                      </w:p>
                    </w:txbxContent>
                  </v:textbox>
                </v:rect>
                <v:rect id="Rectangle 3100" style="position:absolute;width:56826;height:1587;left:10138;top:1092;" filled="f" stroked="f">
                  <v:textbox inset="0,0,0,0">
                    <w:txbxContent>
                      <w:p>
                        <w:pPr>
                          <w:spacing w:before="0" w:after="160" w:line="259" w:lineRule="auto"/>
                          <w:ind w:left="0" w:firstLine="0"/>
                        </w:pPr>
                        <w:r>
                          <w:rPr/>
                          <w:t xml:space="preserve"> The user must set the timing accordingly at UI Wait Interval based on Notify</w:t>
                        </w:r>
                      </w:p>
                    </w:txbxContent>
                  </v:textbox>
                </v:rect>
                <v:rect id="Rectangle 3101" style="position:absolute;width:10671;height:1587;left:7200;top:2743;" filled="f" stroked="f">
                  <v:textbox inset="0,0,0,0">
                    <w:txbxContent>
                      <w:p>
                        <w:pPr>
                          <w:spacing w:before="0" w:after="160" w:line="259" w:lineRule="auto"/>
                          <w:ind w:left="0" w:firstLine="0"/>
                        </w:pPr>
                        <w:r>
                          <w:rPr/>
                          <w:t xml:space="preserve">Interval Value.</w:t>
                        </w:r>
                      </w:p>
                    </w:txbxContent>
                  </v:textbox>
                </v:rect>
                <v:shape id="Shape 3108" style="position:absolute;width:7212;height:0;left:0;top:0;" coordsize="721270,0" path="m0,0l721270,0">
                  <v:stroke weight="1pt" endcap="round" joinstyle="miter" miterlimit="10" on="true" color="#dcdcdc"/>
                  <v:fill on="false" color="#000000" opacity="0"/>
                </v:shape>
                <v:shape id="Shape 3112" style="position:absolute;width:48036;height:0;left:7187;top:0;" coordsize="4803670,0" path="m0,0l4803670,0">
                  <v:stroke weight="1pt" endcap="round" joinstyle="miter" miterlimit="10" on="true" color="#dcdcdc"/>
                  <v:fill on="false" color="#000000" opacity="0"/>
                </v:shape>
              </v:group>
            </w:pict>
          </mc:Fallback>
        </mc:AlternateContent>
      </w:r>
    </w:p>
    <w:p w14:paraId="3A215F23" w14:textId="77777777" w:rsidR="000825E9" w:rsidRDefault="00000000">
      <w:pPr>
        <w:ind w:left="2930" w:right="14"/>
      </w:pPr>
      <w:r>
        <w:t>By default, the timing is configured as:</w:t>
      </w:r>
    </w:p>
    <w:p w14:paraId="2D4B9A35" w14:textId="77777777" w:rsidR="000825E9" w:rsidRDefault="00000000">
      <w:pPr>
        <w:numPr>
          <w:ilvl w:val="1"/>
          <w:numId w:val="39"/>
        </w:numPr>
        <w:spacing w:after="70" w:line="265" w:lineRule="auto"/>
        <w:ind w:right="629" w:hanging="255"/>
        <w:jc w:val="center"/>
      </w:pPr>
      <w:r>
        <w:t>Notify Interval for Client = 5 seconds</w:t>
      </w:r>
    </w:p>
    <w:p w14:paraId="4867AA96" w14:textId="77777777" w:rsidR="000825E9" w:rsidRDefault="00000000">
      <w:pPr>
        <w:numPr>
          <w:ilvl w:val="1"/>
          <w:numId w:val="39"/>
        </w:numPr>
        <w:spacing w:after="133" w:line="265" w:lineRule="auto"/>
        <w:ind w:right="629" w:hanging="255"/>
        <w:jc w:val="center"/>
      </w:pPr>
      <w:r>
        <w:t>UI Wait Interval for WiDBG = 15 seconds</w:t>
      </w:r>
    </w:p>
    <w:p w14:paraId="4C081355" w14:textId="77777777" w:rsidR="000825E9" w:rsidRDefault="00000000">
      <w:pPr>
        <w:spacing w:after="502"/>
        <w:ind w:left="2930" w:right="14"/>
      </w:pPr>
      <w:r>
        <w:t>Therefore, the WiDBG waits for 15 seconds which is three times the client notify interval setting to decide is a node as ACTIVE.</w:t>
      </w:r>
    </w:p>
    <w:p w14:paraId="6CDA91B9" w14:textId="77777777" w:rsidR="000825E9" w:rsidRDefault="00000000">
      <w:pPr>
        <w:spacing w:after="2"/>
        <w:ind w:left="2930" w:right="14"/>
      </w:pPr>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409F3790" wp14:editId="372353A6">
                <wp:simplePos x="0" y="0"/>
                <wp:positionH relativeFrom="column">
                  <wp:posOffset>1134000</wp:posOffset>
                </wp:positionH>
                <wp:positionV relativeFrom="paragraph">
                  <wp:posOffset>-261626</wp:posOffset>
                </wp:positionV>
                <wp:extent cx="5522400" cy="613984"/>
                <wp:effectExtent l="0" t="0" r="0" b="0"/>
                <wp:wrapNone/>
                <wp:docPr id="39374" name="Group 39374"/>
                <wp:cNvGraphicFramePr/>
                <a:graphic xmlns:a="http://schemas.openxmlformats.org/drawingml/2006/main">
                  <a:graphicData uri="http://schemas.microsoft.com/office/word/2010/wordprocessingGroup">
                    <wpg:wgp>
                      <wpg:cNvGrpSpPr/>
                      <wpg:grpSpPr>
                        <a:xfrm>
                          <a:off x="0" y="0"/>
                          <a:ext cx="5522400" cy="613984"/>
                          <a:chOff x="0" y="0"/>
                          <a:chExt cx="5522400" cy="613984"/>
                        </a:xfrm>
                      </wpg:grpSpPr>
                      <wps:wsp>
                        <wps:cNvPr id="3110" name="Shape 3110"/>
                        <wps:cNvSpPr/>
                        <wps:spPr>
                          <a:xfrm>
                            <a:off x="0" y="0"/>
                            <a:ext cx="721270" cy="0"/>
                          </a:xfrm>
                          <a:custGeom>
                            <a:avLst/>
                            <a:gdLst/>
                            <a:ahLst/>
                            <a:cxnLst/>
                            <a:rect l="0" t="0" r="0" b="0"/>
                            <a:pathLst>
                              <a:path w="721270">
                                <a:moveTo>
                                  <a:pt x="721270" y="0"/>
                                </a:moveTo>
                                <a:lnTo>
                                  <a:pt x="0" y="0"/>
                                </a:lnTo>
                              </a:path>
                            </a:pathLst>
                          </a:custGeom>
                          <a:ln w="12700" cap="rnd">
                            <a:miter lim="127000"/>
                          </a:ln>
                        </wps:spPr>
                        <wps:style>
                          <a:lnRef idx="1">
                            <a:srgbClr val="DCDCDC"/>
                          </a:lnRef>
                          <a:fillRef idx="0">
                            <a:srgbClr val="000000">
                              <a:alpha val="0"/>
                            </a:srgbClr>
                          </a:fillRef>
                          <a:effectRef idx="0">
                            <a:scrgbClr r="0" g="0" b="0"/>
                          </a:effectRef>
                          <a:fontRef idx="none"/>
                        </wps:style>
                        <wps:bodyPr/>
                      </wps:wsp>
                      <wps:wsp>
                        <wps:cNvPr id="3114" name="Shape 3114"/>
                        <wps:cNvSpPr/>
                        <wps:spPr>
                          <a:xfrm>
                            <a:off x="718730" y="0"/>
                            <a:ext cx="4803670" cy="0"/>
                          </a:xfrm>
                          <a:custGeom>
                            <a:avLst/>
                            <a:gdLst/>
                            <a:ahLst/>
                            <a:cxnLst/>
                            <a:rect l="0" t="0" r="0" b="0"/>
                            <a:pathLst>
                              <a:path w="4803670">
                                <a:moveTo>
                                  <a:pt x="4803670" y="0"/>
                                </a:moveTo>
                                <a:lnTo>
                                  <a:pt x="0" y="0"/>
                                </a:lnTo>
                              </a:path>
                            </a:pathLst>
                          </a:custGeom>
                          <a:ln w="12700" cap="rnd">
                            <a:miter lim="127000"/>
                          </a:ln>
                        </wps:spPr>
                        <wps:style>
                          <a:lnRef idx="1">
                            <a:srgbClr val="DCDCDC"/>
                          </a:lnRef>
                          <a:fillRef idx="0">
                            <a:srgbClr val="000000">
                              <a:alpha val="0"/>
                            </a:srgbClr>
                          </a:fillRef>
                          <a:effectRef idx="0">
                            <a:scrgbClr r="0" g="0" b="0"/>
                          </a:effectRef>
                          <a:fontRef idx="none"/>
                        </wps:style>
                        <wps:bodyPr/>
                      </wps:wsp>
                      <wps:wsp>
                        <wps:cNvPr id="3116" name="Shape 3116"/>
                        <wps:cNvSpPr/>
                        <wps:spPr>
                          <a:xfrm>
                            <a:off x="0" y="254001"/>
                            <a:ext cx="359984" cy="359983"/>
                          </a:xfrm>
                          <a:custGeom>
                            <a:avLst/>
                            <a:gdLst/>
                            <a:ahLst/>
                            <a:cxnLst/>
                            <a:rect l="0" t="0" r="0" b="0"/>
                            <a:pathLst>
                              <a:path w="359984" h="359983">
                                <a:moveTo>
                                  <a:pt x="72000" y="0"/>
                                </a:moveTo>
                                <a:lnTo>
                                  <a:pt x="287985" y="0"/>
                                </a:lnTo>
                                <a:cubicBezTo>
                                  <a:pt x="327579" y="0"/>
                                  <a:pt x="359984" y="32405"/>
                                  <a:pt x="359984" y="72014"/>
                                </a:cubicBezTo>
                                <a:lnTo>
                                  <a:pt x="359984" y="287999"/>
                                </a:lnTo>
                                <a:cubicBezTo>
                                  <a:pt x="359984" y="317684"/>
                                  <a:pt x="341756" y="343333"/>
                                  <a:pt x="315939" y="354302"/>
                                </a:cubicBezTo>
                                <a:lnTo>
                                  <a:pt x="287990" y="359983"/>
                                </a:lnTo>
                                <a:lnTo>
                                  <a:pt x="71994" y="359983"/>
                                </a:lnTo>
                                <a:lnTo>
                                  <a:pt x="44046" y="354302"/>
                                </a:lnTo>
                                <a:cubicBezTo>
                                  <a:pt x="18228" y="343333"/>
                                  <a:pt x="0" y="317684"/>
                                  <a:pt x="0" y="287999"/>
                                </a:cubicBezTo>
                                <a:lnTo>
                                  <a:pt x="0" y="72014"/>
                                </a:lnTo>
                                <a:cubicBezTo>
                                  <a:pt x="0" y="32404"/>
                                  <a:pt x="32405" y="0"/>
                                  <a:pt x="72000" y="0"/>
                                </a:cubicBezTo>
                                <a:close/>
                              </a:path>
                            </a:pathLst>
                          </a:custGeom>
                          <a:ln w="0" cap="flat">
                            <a:miter lim="127000"/>
                          </a:ln>
                        </wps:spPr>
                        <wps:style>
                          <a:lnRef idx="0">
                            <a:srgbClr val="000000">
                              <a:alpha val="0"/>
                            </a:srgbClr>
                          </a:lnRef>
                          <a:fillRef idx="1">
                            <a:srgbClr val="7FCC28"/>
                          </a:fillRef>
                          <a:effectRef idx="0">
                            <a:scrgbClr r="0" g="0" b="0"/>
                          </a:effectRef>
                          <a:fontRef idx="none"/>
                        </wps:style>
                        <wps:bodyPr/>
                      </wps:wsp>
                      <wps:wsp>
                        <wps:cNvPr id="3117" name="Shape 3117"/>
                        <wps:cNvSpPr/>
                        <wps:spPr>
                          <a:xfrm>
                            <a:off x="43961" y="288841"/>
                            <a:ext cx="178033" cy="210999"/>
                          </a:xfrm>
                          <a:custGeom>
                            <a:avLst/>
                            <a:gdLst/>
                            <a:ahLst/>
                            <a:cxnLst/>
                            <a:rect l="0" t="0" r="0" b="0"/>
                            <a:pathLst>
                              <a:path w="178033" h="210999">
                                <a:moveTo>
                                  <a:pt x="70507" y="1210"/>
                                </a:moveTo>
                                <a:cubicBezTo>
                                  <a:pt x="74662" y="2421"/>
                                  <a:pt x="78440" y="5216"/>
                                  <a:pt x="81063" y="9179"/>
                                </a:cubicBezTo>
                                <a:lnTo>
                                  <a:pt x="172788" y="142011"/>
                                </a:lnTo>
                                <a:cubicBezTo>
                                  <a:pt x="178033" y="149950"/>
                                  <a:pt x="175612" y="160310"/>
                                  <a:pt x="167356" y="165079"/>
                                </a:cubicBezTo>
                                <a:lnTo>
                                  <a:pt x="96105" y="206215"/>
                                </a:lnTo>
                                <a:cubicBezTo>
                                  <a:pt x="87864" y="210999"/>
                                  <a:pt x="77663" y="207930"/>
                                  <a:pt x="73426" y="199400"/>
                                </a:cubicBezTo>
                                <a:lnTo>
                                  <a:pt x="73426" y="199401"/>
                                </a:lnTo>
                                <a:lnTo>
                                  <a:pt x="4265" y="53543"/>
                                </a:lnTo>
                                <a:cubicBezTo>
                                  <a:pt x="0" y="45013"/>
                                  <a:pt x="2133" y="34855"/>
                                  <a:pt x="10360" y="30085"/>
                                </a:cubicBezTo>
                                <a:lnTo>
                                  <a:pt x="57692" y="2753"/>
                                </a:lnTo>
                                <a:cubicBezTo>
                                  <a:pt x="61820" y="375"/>
                                  <a:pt x="66352" y="0"/>
                                  <a:pt x="70507" y="121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18" name="Shape 3118"/>
                        <wps:cNvSpPr/>
                        <wps:spPr>
                          <a:xfrm>
                            <a:off x="144331" y="462852"/>
                            <a:ext cx="85933" cy="79911"/>
                          </a:xfrm>
                          <a:custGeom>
                            <a:avLst/>
                            <a:gdLst/>
                            <a:ahLst/>
                            <a:cxnLst/>
                            <a:rect l="0" t="0" r="0" b="0"/>
                            <a:pathLst>
                              <a:path w="85933" h="79911">
                                <a:moveTo>
                                  <a:pt x="73887" y="0"/>
                                </a:moveTo>
                                <a:cubicBezTo>
                                  <a:pt x="71553" y="13069"/>
                                  <a:pt x="72144" y="26901"/>
                                  <a:pt x="78757" y="38384"/>
                                </a:cubicBezTo>
                                <a:lnTo>
                                  <a:pt x="83555" y="46684"/>
                                </a:lnTo>
                                <a:cubicBezTo>
                                  <a:pt x="85933" y="50805"/>
                                  <a:pt x="84506" y="56121"/>
                                  <a:pt x="80371" y="58485"/>
                                </a:cubicBezTo>
                                <a:lnTo>
                                  <a:pt x="47419" y="77519"/>
                                </a:lnTo>
                                <a:cubicBezTo>
                                  <a:pt x="43298" y="79911"/>
                                  <a:pt x="37981" y="78484"/>
                                  <a:pt x="35589" y="74364"/>
                                </a:cubicBezTo>
                                <a:lnTo>
                                  <a:pt x="30805" y="66064"/>
                                </a:lnTo>
                                <a:cubicBezTo>
                                  <a:pt x="24192" y="54580"/>
                                  <a:pt x="12507" y="47160"/>
                                  <a:pt x="0" y="42650"/>
                                </a:cubicBezTo>
                                <a:cubicBezTo>
                                  <a:pt x="461" y="42419"/>
                                  <a:pt x="951" y="42276"/>
                                  <a:pt x="1383" y="42030"/>
                                </a:cubicBezTo>
                                <a:lnTo>
                                  <a:pt x="72648" y="879"/>
                                </a:lnTo>
                                <a:cubicBezTo>
                                  <a:pt x="73109" y="620"/>
                                  <a:pt x="73469" y="274"/>
                                  <a:pt x="7388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19" name="Shape 3119"/>
                        <wps:cNvSpPr/>
                        <wps:spPr>
                          <a:xfrm>
                            <a:off x="199300" y="531713"/>
                            <a:ext cx="41929" cy="30849"/>
                          </a:xfrm>
                          <a:custGeom>
                            <a:avLst/>
                            <a:gdLst/>
                            <a:ahLst/>
                            <a:cxnLst/>
                            <a:rect l="0" t="0" r="0" b="0"/>
                            <a:pathLst>
                              <a:path w="41929" h="30849">
                                <a:moveTo>
                                  <a:pt x="26895" y="306"/>
                                </a:moveTo>
                                <a:cubicBezTo>
                                  <a:pt x="28039" y="612"/>
                                  <a:pt x="28983" y="1678"/>
                                  <a:pt x="30100" y="3602"/>
                                </a:cubicBezTo>
                                <a:lnTo>
                                  <a:pt x="39696" y="20244"/>
                                </a:lnTo>
                                <a:cubicBezTo>
                                  <a:pt x="41929" y="24076"/>
                                  <a:pt x="40013" y="25171"/>
                                  <a:pt x="35661" y="26050"/>
                                </a:cubicBezTo>
                                <a:lnTo>
                                  <a:pt x="35661" y="26050"/>
                                </a:lnTo>
                                <a:lnTo>
                                  <a:pt x="15403" y="29753"/>
                                </a:lnTo>
                                <a:cubicBezTo>
                                  <a:pt x="11051" y="30647"/>
                                  <a:pt x="8631" y="30849"/>
                                  <a:pt x="6412" y="27001"/>
                                </a:cubicBezTo>
                                <a:lnTo>
                                  <a:pt x="2219" y="19710"/>
                                </a:lnTo>
                                <a:cubicBezTo>
                                  <a:pt x="0" y="15863"/>
                                  <a:pt x="418" y="14308"/>
                                  <a:pt x="4236" y="12103"/>
                                </a:cubicBezTo>
                                <a:lnTo>
                                  <a:pt x="22492" y="1570"/>
                                </a:lnTo>
                                <a:cubicBezTo>
                                  <a:pt x="24408" y="454"/>
                                  <a:pt x="25752" y="0"/>
                                  <a:pt x="26895" y="306"/>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20" name="Shape 3120"/>
                        <wps:cNvSpPr/>
                        <wps:spPr>
                          <a:xfrm>
                            <a:off x="257986" y="540443"/>
                            <a:ext cx="65905" cy="20000"/>
                          </a:xfrm>
                          <a:custGeom>
                            <a:avLst/>
                            <a:gdLst/>
                            <a:ahLst/>
                            <a:cxnLst/>
                            <a:rect l="0" t="0" r="0" b="0"/>
                            <a:pathLst>
                              <a:path w="65905" h="20000">
                                <a:moveTo>
                                  <a:pt x="10000" y="0"/>
                                </a:moveTo>
                                <a:lnTo>
                                  <a:pt x="55920" y="0"/>
                                </a:lnTo>
                                <a:cubicBezTo>
                                  <a:pt x="61438" y="0"/>
                                  <a:pt x="65905" y="4467"/>
                                  <a:pt x="65905" y="10000"/>
                                </a:cubicBezTo>
                                <a:cubicBezTo>
                                  <a:pt x="65905" y="15504"/>
                                  <a:pt x="61438" y="20000"/>
                                  <a:pt x="55920" y="20000"/>
                                </a:cubicBezTo>
                                <a:lnTo>
                                  <a:pt x="10000" y="20000"/>
                                </a:lnTo>
                                <a:cubicBezTo>
                                  <a:pt x="4467" y="20000"/>
                                  <a:pt x="0" y="15504"/>
                                  <a:pt x="0" y="10000"/>
                                </a:cubicBezTo>
                                <a:cubicBezTo>
                                  <a:pt x="0" y="4467"/>
                                  <a:pt x="4467" y="0"/>
                                  <a:pt x="1000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21" name="Shape 3121"/>
                        <wps:cNvSpPr/>
                        <wps:spPr>
                          <a:xfrm>
                            <a:off x="62245" y="307687"/>
                            <a:ext cx="134374" cy="131017"/>
                          </a:xfrm>
                          <a:custGeom>
                            <a:avLst/>
                            <a:gdLst/>
                            <a:ahLst/>
                            <a:cxnLst/>
                            <a:rect l="0" t="0" r="0" b="0"/>
                            <a:pathLst>
                              <a:path w="134374" h="131017">
                                <a:moveTo>
                                  <a:pt x="42822" y="1384"/>
                                </a:moveTo>
                                <a:cubicBezTo>
                                  <a:pt x="45214" y="0"/>
                                  <a:pt x="48283" y="677"/>
                                  <a:pt x="49868" y="2969"/>
                                </a:cubicBezTo>
                                <a:lnTo>
                                  <a:pt x="49868" y="2967"/>
                                </a:lnTo>
                                <a:lnTo>
                                  <a:pt x="132703" y="122645"/>
                                </a:lnTo>
                                <a:cubicBezTo>
                                  <a:pt x="134374" y="125066"/>
                                  <a:pt x="133784" y="128394"/>
                                  <a:pt x="131349" y="130066"/>
                                </a:cubicBezTo>
                                <a:cubicBezTo>
                                  <a:pt x="130427" y="130715"/>
                                  <a:pt x="129360" y="131017"/>
                                  <a:pt x="128308" y="131017"/>
                                </a:cubicBezTo>
                                <a:cubicBezTo>
                                  <a:pt x="126623" y="131017"/>
                                  <a:pt x="124951" y="130210"/>
                                  <a:pt x="123928" y="128712"/>
                                </a:cubicBezTo>
                                <a:lnTo>
                                  <a:pt x="43903" y="13097"/>
                                </a:lnTo>
                                <a:lnTo>
                                  <a:pt x="8761" y="33355"/>
                                </a:lnTo>
                                <a:lnTo>
                                  <a:pt x="8775" y="33370"/>
                                </a:lnTo>
                                <a:cubicBezTo>
                                  <a:pt x="6210" y="34840"/>
                                  <a:pt x="2954" y="33961"/>
                                  <a:pt x="1484" y="31397"/>
                                </a:cubicBezTo>
                                <a:cubicBezTo>
                                  <a:pt x="0" y="28846"/>
                                  <a:pt x="865" y="25576"/>
                                  <a:pt x="3415" y="24106"/>
                                </a:cubicBezTo>
                                <a:lnTo>
                                  <a:pt x="42822" y="1384"/>
                                </a:lnTo>
                                <a:close/>
                              </a:path>
                            </a:pathLst>
                          </a:custGeom>
                          <a:ln w="0" cap="flat">
                            <a:miter lim="127000"/>
                          </a:ln>
                        </wps:spPr>
                        <wps:style>
                          <a:lnRef idx="0">
                            <a:srgbClr val="000000">
                              <a:alpha val="0"/>
                            </a:srgbClr>
                          </a:lnRef>
                          <a:fillRef idx="1">
                            <a:srgbClr val="7FCC28"/>
                          </a:fillRef>
                          <a:effectRef idx="0">
                            <a:scrgbClr r="0" g="0" b="0"/>
                          </a:effectRef>
                          <a:fontRef idx="none"/>
                        </wps:style>
                        <wps:bodyPr/>
                      </wps:wsp>
                      <wps:wsp>
                        <wps:cNvPr id="3135" name="Shape 3135"/>
                        <wps:cNvSpPr/>
                        <wps:spPr>
                          <a:xfrm>
                            <a:off x="0" y="152400"/>
                            <a:ext cx="721270" cy="0"/>
                          </a:xfrm>
                          <a:custGeom>
                            <a:avLst/>
                            <a:gdLst/>
                            <a:ahLst/>
                            <a:cxnLst/>
                            <a:rect l="0" t="0" r="0" b="0"/>
                            <a:pathLst>
                              <a:path w="721270">
                                <a:moveTo>
                                  <a:pt x="0" y="0"/>
                                </a:moveTo>
                                <a:lnTo>
                                  <a:pt x="721270" y="0"/>
                                </a:lnTo>
                              </a:path>
                            </a:pathLst>
                          </a:custGeom>
                          <a:ln w="12700" cap="rnd">
                            <a:miter lim="127000"/>
                          </a:ln>
                        </wps:spPr>
                        <wps:style>
                          <a:lnRef idx="1">
                            <a:srgbClr val="DCDCDC"/>
                          </a:lnRef>
                          <a:fillRef idx="0">
                            <a:srgbClr val="000000">
                              <a:alpha val="0"/>
                            </a:srgbClr>
                          </a:fillRef>
                          <a:effectRef idx="0">
                            <a:scrgbClr r="0" g="0" b="0"/>
                          </a:effectRef>
                          <a:fontRef idx="none"/>
                        </wps:style>
                        <wps:bodyPr/>
                      </wps:wsp>
                      <wps:wsp>
                        <wps:cNvPr id="3139" name="Shape 3139"/>
                        <wps:cNvSpPr/>
                        <wps:spPr>
                          <a:xfrm>
                            <a:off x="718730" y="152400"/>
                            <a:ext cx="4803670" cy="0"/>
                          </a:xfrm>
                          <a:custGeom>
                            <a:avLst/>
                            <a:gdLst/>
                            <a:ahLst/>
                            <a:cxnLst/>
                            <a:rect l="0" t="0" r="0" b="0"/>
                            <a:pathLst>
                              <a:path w="4803670">
                                <a:moveTo>
                                  <a:pt x="0" y="0"/>
                                </a:moveTo>
                                <a:lnTo>
                                  <a:pt x="4803670" y="0"/>
                                </a:lnTo>
                              </a:path>
                            </a:pathLst>
                          </a:custGeom>
                          <a:ln w="12700" cap="rnd">
                            <a:miter lim="127000"/>
                          </a:ln>
                        </wps:spPr>
                        <wps:style>
                          <a:lnRef idx="1">
                            <a:srgbClr val="DCDCD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9374" style="width:434.835pt;height:48.3452pt;position:absolute;z-index:-2147483598;mso-position-horizontal-relative:text;mso-position-horizontal:absolute;margin-left:89.2913pt;mso-position-vertical-relative:text;margin-top:-20.6006pt;" coordsize="55224,6139">
                <v:shape id="Shape 3110" style="position:absolute;width:7212;height:0;left:0;top:0;" coordsize="721270,0" path="m721270,0l0,0">
                  <v:stroke weight="1pt" endcap="round" joinstyle="miter" miterlimit="10" on="true" color="#dcdcdc"/>
                  <v:fill on="false" color="#000000" opacity="0"/>
                </v:shape>
                <v:shape id="Shape 3114" style="position:absolute;width:48036;height:0;left:7187;top:0;" coordsize="4803670,0" path="m4803670,0l0,0">
                  <v:stroke weight="1pt" endcap="round" joinstyle="miter" miterlimit="10" on="true" color="#dcdcdc"/>
                  <v:fill on="false" color="#000000" opacity="0"/>
                </v:shape>
                <v:shape id="Shape 3116" style="position:absolute;width:3599;height:3599;left:0;top:2540;" coordsize="359984,359983" path="m72000,0l287985,0c327579,0,359984,32405,359984,72014l359984,287999c359984,317684,341756,343333,315939,354302l287990,359983l71994,359983l44046,354302c18228,343333,0,317684,0,287999l0,72014c0,32404,32405,0,72000,0x">
                  <v:stroke weight="0pt" endcap="flat" joinstyle="miter" miterlimit="10" on="false" color="#000000" opacity="0"/>
                  <v:fill on="true" color="#7fcc28"/>
                </v:shape>
                <v:shape id="Shape 3117" style="position:absolute;width:1780;height:2109;left:439;top:2888;" coordsize="178033,210999" path="m70507,1210c74662,2421,78440,5216,81063,9179l172788,142011c178033,149950,175612,160310,167356,165079l96105,206215c87864,210999,77663,207930,73426,199400l73426,199401l4265,53543c0,45013,2133,34855,10360,30085l57692,2753c61820,375,66352,0,70507,1210x">
                  <v:stroke weight="0pt" endcap="flat" joinstyle="miter" miterlimit="10" on="false" color="#000000" opacity="0"/>
                  <v:fill on="true" color="#ffffff"/>
                </v:shape>
                <v:shape id="Shape 3118" style="position:absolute;width:859;height:799;left:1443;top:4628;" coordsize="85933,79911" path="m73887,0c71553,13069,72144,26901,78757,38384l83555,46684c85933,50805,84506,56121,80371,58485l47419,77519c43298,79911,37981,78484,35589,74364l30805,66064c24192,54580,12507,47160,0,42650c461,42419,951,42276,1383,42030l72648,879c73109,620,73469,274,73887,0x">
                  <v:stroke weight="0pt" endcap="flat" joinstyle="miter" miterlimit="10" on="false" color="#000000" opacity="0"/>
                  <v:fill on="true" color="#ffffff"/>
                </v:shape>
                <v:shape id="Shape 3119" style="position:absolute;width:419;height:308;left:1993;top:5317;" coordsize="41929,30849" path="m26895,306c28039,612,28983,1678,30100,3602l39696,20244c41929,24076,40013,25171,35661,26050l35661,26050l15403,29753c11051,30647,8631,30849,6412,27001l2219,19710c0,15863,418,14308,4236,12103l22492,1570c24408,454,25752,0,26895,306x">
                  <v:stroke weight="0pt" endcap="flat" joinstyle="miter" miterlimit="10" on="false" color="#000000" opacity="0"/>
                  <v:fill on="true" color="#ffffff"/>
                </v:shape>
                <v:shape id="Shape 3120" style="position:absolute;width:659;height:200;left:2579;top:5404;" coordsize="65905,20000" path="m10000,0l55920,0c61438,0,65905,4467,65905,10000c65905,15504,61438,20000,55920,20000l10000,20000c4467,20000,0,15504,0,10000c0,4467,4467,0,10000,0x">
                  <v:stroke weight="0pt" endcap="flat" joinstyle="miter" miterlimit="10" on="false" color="#000000" opacity="0"/>
                  <v:fill on="true" color="#ffffff"/>
                </v:shape>
                <v:shape id="Shape 3121" style="position:absolute;width:1343;height:1310;left:622;top:3076;" coordsize="134374,131017" path="m42822,1384c45214,0,48283,677,49868,2969l49868,2967l132703,122645c134374,125066,133784,128394,131349,130066c130427,130715,129360,131017,128308,131017c126623,131017,124951,130210,123928,128712l43903,13097l8761,33355l8775,33370c6210,34840,2954,33961,1484,31397c0,28846,865,25576,3415,24106l42822,1384x">
                  <v:stroke weight="0pt" endcap="flat" joinstyle="miter" miterlimit="10" on="false" color="#000000" opacity="0"/>
                  <v:fill on="true" color="#7fcc28"/>
                </v:shape>
                <v:shape id="Shape 3135" style="position:absolute;width:7212;height:0;left:0;top:1524;" coordsize="721270,0" path="m0,0l721270,0">
                  <v:stroke weight="1pt" endcap="round" joinstyle="miter" miterlimit="10" on="true" color="#dcdcdc"/>
                  <v:fill on="false" color="#000000" opacity="0"/>
                </v:shape>
                <v:shape id="Shape 3139" style="position:absolute;width:48036;height:0;left:7187;top:1524;" coordsize="4803670,0" path="m0,0l4803670,0">
                  <v:stroke weight="1pt" endcap="round" joinstyle="miter" miterlimit="10" on="true" color="#dcdcdc"/>
                  <v:fill on="false" color="#000000" opacity="0"/>
                </v:shape>
              </v:group>
            </w:pict>
          </mc:Fallback>
        </mc:AlternateContent>
      </w:r>
      <w:r>
        <w:rPr>
          <w:b/>
        </w:rPr>
        <w:t>Tip: </w:t>
      </w:r>
      <w:r>
        <w:t xml:space="preserve"> Users can see the client’s notification by enabling the Enable Client Notification blink checkbox from </w:t>
      </w:r>
      <w:r>
        <w:rPr>
          <w:i/>
          <w:u w:val="single" w:color="000000"/>
        </w:rPr>
        <w:t>Settings&gt;Preferences&gt;Network View Settings</w:t>
      </w:r>
      <w:r>
        <w:t>. When the Enable Client Notification blink checkbox is enabled, the node blinks as GREEN color for a moment when it is responding to the tool.</w:t>
      </w:r>
    </w:p>
    <w:p w14:paraId="18154AFD" w14:textId="77777777" w:rsidR="000825E9" w:rsidRDefault="00000000">
      <w:pPr>
        <w:spacing w:after="322" w:line="259" w:lineRule="auto"/>
        <w:ind w:left="1786" w:right="-56" w:firstLine="0"/>
      </w:pPr>
      <w:r>
        <w:rPr>
          <w:rFonts w:ascii="Calibri" w:eastAsia="Calibri" w:hAnsi="Calibri" w:cs="Calibri"/>
          <w:noProof/>
          <w:sz w:val="22"/>
        </w:rPr>
        <mc:AlternateContent>
          <mc:Choice Requires="wpg">
            <w:drawing>
              <wp:inline distT="0" distB="0" distL="0" distR="0" wp14:anchorId="614CD3F4" wp14:editId="5B6C30E0">
                <wp:extent cx="5522400" cy="1211816"/>
                <wp:effectExtent l="0" t="0" r="0" b="0"/>
                <wp:docPr id="39375" name="Group 39375"/>
                <wp:cNvGraphicFramePr/>
                <a:graphic xmlns:a="http://schemas.openxmlformats.org/drawingml/2006/main">
                  <a:graphicData uri="http://schemas.microsoft.com/office/word/2010/wordprocessingGroup">
                    <wpg:wgp>
                      <wpg:cNvGrpSpPr/>
                      <wpg:grpSpPr>
                        <a:xfrm>
                          <a:off x="0" y="0"/>
                          <a:ext cx="5522400" cy="1211816"/>
                          <a:chOff x="0" y="0"/>
                          <a:chExt cx="5522400" cy="1211816"/>
                        </a:xfrm>
                      </wpg:grpSpPr>
                      <wps:wsp>
                        <wps:cNvPr id="3131" name="Rectangle 3131"/>
                        <wps:cNvSpPr/>
                        <wps:spPr>
                          <a:xfrm>
                            <a:off x="720000" y="0"/>
                            <a:ext cx="2127759" cy="158766"/>
                          </a:xfrm>
                          <a:prstGeom prst="rect">
                            <a:avLst/>
                          </a:prstGeom>
                          <a:ln>
                            <a:noFill/>
                          </a:ln>
                        </wps:spPr>
                        <wps:txbx>
                          <w:txbxContent>
                            <w:p w14:paraId="055FEFA3" w14:textId="77777777" w:rsidR="000825E9" w:rsidRDefault="00000000">
                              <w:pPr>
                                <w:spacing w:after="160" w:line="259" w:lineRule="auto"/>
                                <w:ind w:left="0" w:firstLine="0"/>
                              </w:pPr>
                              <w:r>
                                <w:rPr>
                                  <w:b/>
                                </w:rPr>
                                <w:t>Figure 10-5. Network View</w:t>
                              </w:r>
                            </w:p>
                          </w:txbxContent>
                        </wps:txbx>
                        <wps:bodyPr horzOverflow="overflow" vert="horz" lIns="0" tIns="0" rIns="0" bIns="0" rtlCol="0">
                          <a:noAutofit/>
                        </wps:bodyPr>
                      </wps:wsp>
                      <pic:pic xmlns:pic="http://schemas.openxmlformats.org/drawingml/2006/picture">
                        <pic:nvPicPr>
                          <pic:cNvPr id="3133" name="Picture 3133"/>
                          <pic:cNvPicPr/>
                        </pic:nvPicPr>
                        <pic:blipFill>
                          <a:blip r:embed="rId175"/>
                          <a:stretch>
                            <a:fillRect/>
                          </a:stretch>
                        </pic:blipFill>
                        <pic:spPr>
                          <a:xfrm>
                            <a:off x="2214420" y="176523"/>
                            <a:ext cx="1813560" cy="906780"/>
                          </a:xfrm>
                          <a:prstGeom prst="rect">
                            <a:avLst/>
                          </a:prstGeom>
                        </pic:spPr>
                      </pic:pic>
                      <wps:wsp>
                        <wps:cNvPr id="3137" name="Shape 3137"/>
                        <wps:cNvSpPr/>
                        <wps:spPr>
                          <a:xfrm>
                            <a:off x="0" y="1211816"/>
                            <a:ext cx="721270" cy="0"/>
                          </a:xfrm>
                          <a:custGeom>
                            <a:avLst/>
                            <a:gdLst/>
                            <a:ahLst/>
                            <a:cxnLst/>
                            <a:rect l="0" t="0" r="0" b="0"/>
                            <a:pathLst>
                              <a:path w="721270">
                                <a:moveTo>
                                  <a:pt x="721270" y="0"/>
                                </a:moveTo>
                                <a:lnTo>
                                  <a:pt x="0" y="0"/>
                                </a:lnTo>
                              </a:path>
                            </a:pathLst>
                          </a:custGeom>
                          <a:ln w="12700" cap="rnd">
                            <a:miter lim="127000"/>
                          </a:ln>
                        </wps:spPr>
                        <wps:style>
                          <a:lnRef idx="1">
                            <a:srgbClr val="DCDCDC"/>
                          </a:lnRef>
                          <a:fillRef idx="0">
                            <a:srgbClr val="000000">
                              <a:alpha val="0"/>
                            </a:srgbClr>
                          </a:fillRef>
                          <a:effectRef idx="0">
                            <a:scrgbClr r="0" g="0" b="0"/>
                          </a:effectRef>
                          <a:fontRef idx="none"/>
                        </wps:style>
                        <wps:bodyPr/>
                      </wps:wsp>
                      <wps:wsp>
                        <wps:cNvPr id="3141" name="Shape 3141"/>
                        <wps:cNvSpPr/>
                        <wps:spPr>
                          <a:xfrm>
                            <a:off x="718730" y="1211816"/>
                            <a:ext cx="4803670" cy="0"/>
                          </a:xfrm>
                          <a:custGeom>
                            <a:avLst/>
                            <a:gdLst/>
                            <a:ahLst/>
                            <a:cxnLst/>
                            <a:rect l="0" t="0" r="0" b="0"/>
                            <a:pathLst>
                              <a:path w="4803670">
                                <a:moveTo>
                                  <a:pt x="4803670" y="0"/>
                                </a:moveTo>
                                <a:lnTo>
                                  <a:pt x="0" y="0"/>
                                </a:lnTo>
                              </a:path>
                            </a:pathLst>
                          </a:custGeom>
                          <a:ln w="12700" cap="rnd">
                            <a:miter lim="127000"/>
                          </a:ln>
                        </wps:spPr>
                        <wps:style>
                          <a:lnRef idx="1">
                            <a:srgbClr val="DCDCDC"/>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9375" style="width:434.835pt;height:95.4185pt;mso-position-horizontal-relative:char;mso-position-vertical-relative:line" coordsize="55224,12118">
                <v:rect id="Rectangle 3131" style="position:absolute;width:21277;height:1587;left:7200;top:0;" filled="f" stroked="f">
                  <v:textbox inset="0,0,0,0">
                    <w:txbxContent>
                      <w:p>
                        <w:pPr>
                          <w:spacing w:before="0" w:after="160" w:line="259" w:lineRule="auto"/>
                          <w:ind w:left="0" w:firstLine="0"/>
                        </w:pPr>
                        <w:r>
                          <w:rPr>
                            <w:rFonts w:cs="Arial" w:hAnsi="Arial" w:eastAsia="Arial" w:ascii="Arial"/>
                            <w:b w:val="1"/>
                          </w:rPr>
                          <w:t xml:space="preserve">Figure 10-5. Network View</w:t>
                        </w:r>
                      </w:p>
                    </w:txbxContent>
                  </v:textbox>
                </v:rect>
                <v:shape id="Picture 3133" style="position:absolute;width:18135;height:9067;left:22144;top:1765;" filled="f">
                  <v:imagedata r:id="rId176"/>
                </v:shape>
                <v:shape id="Shape 3137" style="position:absolute;width:7212;height:0;left:0;top:12118;" coordsize="721270,0" path="m721270,0l0,0">
                  <v:stroke weight="1pt" endcap="round" joinstyle="miter" miterlimit="10" on="true" color="#dcdcdc"/>
                  <v:fill on="false" color="#000000" opacity="0"/>
                </v:shape>
                <v:shape id="Shape 3141" style="position:absolute;width:48036;height:0;left:7187;top:12118;" coordsize="4803670,0" path="m4803670,0l0,0">
                  <v:stroke weight="1pt" endcap="round" joinstyle="miter" miterlimit="10" on="true" color="#dcdcdc"/>
                  <v:fill on="false" color="#000000" opacity="0"/>
                </v:shape>
              </v:group>
            </w:pict>
          </mc:Fallback>
        </mc:AlternateContent>
      </w:r>
    </w:p>
    <w:p w14:paraId="03EA8B3B" w14:textId="77777777" w:rsidR="000825E9" w:rsidRDefault="00000000">
      <w:pPr>
        <w:tabs>
          <w:tab w:val="center" w:pos="1076"/>
          <w:tab w:val="center" w:pos="3407"/>
        </w:tabs>
        <w:spacing w:after="10"/>
        <w:ind w:left="0" w:firstLine="0"/>
      </w:pPr>
      <w:r>
        <w:rPr>
          <w:rFonts w:ascii="Calibri" w:eastAsia="Calibri" w:hAnsi="Calibri" w:cs="Calibri"/>
          <w:sz w:val="22"/>
        </w:rPr>
        <w:tab/>
      </w:r>
      <w:r>
        <w:t>2.</w:t>
      </w:r>
      <w:r>
        <w:tab/>
        <w:t>Identify all the clients using Identify All button.</w:t>
      </w:r>
    </w:p>
    <w:p w14:paraId="57EBF634" w14:textId="77777777" w:rsidR="000825E9" w:rsidRDefault="00000000">
      <w:pPr>
        <w:spacing w:after="112"/>
        <w:ind w:left="1399" w:right="14"/>
      </w:pPr>
      <w:r>
        <w:t xml:space="preserve">Click the </w:t>
      </w:r>
      <w:r>
        <w:rPr>
          <w:b/>
        </w:rPr>
        <w:t>Blink All</w:t>
      </w:r>
      <w:r>
        <w:t xml:space="preserve"> icon to blink all the nodes connected to the network. This blinks by toggling its board LED.</w:t>
      </w:r>
    </w:p>
    <w:p w14:paraId="12510355" w14:textId="77777777" w:rsidR="000825E9" w:rsidRDefault="00000000">
      <w:pPr>
        <w:pStyle w:val="Heading3"/>
        <w:ind w:left="1399"/>
      </w:pPr>
      <w:r>
        <w:t>Figure 10-6. Blink All</w:t>
      </w:r>
    </w:p>
    <w:p w14:paraId="48F99092" w14:textId="77777777" w:rsidR="000825E9" w:rsidRDefault="00000000">
      <w:pPr>
        <w:spacing w:after="637" w:line="259" w:lineRule="auto"/>
        <w:ind w:left="5188" w:firstLine="0"/>
      </w:pPr>
      <w:r>
        <w:rPr>
          <w:noProof/>
        </w:rPr>
        <w:drawing>
          <wp:inline distT="0" distB="0" distL="0" distR="0" wp14:anchorId="609BD72B" wp14:editId="559A65A3">
            <wp:extent cx="769620" cy="487680"/>
            <wp:effectExtent l="0" t="0" r="0" b="0"/>
            <wp:docPr id="3149" name="Picture 3149"/>
            <wp:cNvGraphicFramePr/>
            <a:graphic xmlns:a="http://schemas.openxmlformats.org/drawingml/2006/main">
              <a:graphicData uri="http://schemas.openxmlformats.org/drawingml/2006/picture">
                <pic:pic xmlns:pic="http://schemas.openxmlformats.org/drawingml/2006/picture">
                  <pic:nvPicPr>
                    <pic:cNvPr id="3149" name="Picture 3149"/>
                    <pic:cNvPicPr/>
                  </pic:nvPicPr>
                  <pic:blipFill>
                    <a:blip r:embed="rId177"/>
                    <a:stretch>
                      <a:fillRect/>
                    </a:stretch>
                  </pic:blipFill>
                  <pic:spPr>
                    <a:xfrm>
                      <a:off x="0" y="0"/>
                      <a:ext cx="769620" cy="487680"/>
                    </a:xfrm>
                    <a:prstGeom prst="rect">
                      <a:avLst/>
                    </a:prstGeom>
                  </pic:spPr>
                </pic:pic>
              </a:graphicData>
            </a:graphic>
          </wp:inline>
        </w:drawing>
      </w:r>
    </w:p>
    <w:p w14:paraId="292C0FD3" w14:textId="77777777" w:rsidR="000825E9" w:rsidRDefault="00000000">
      <w:pPr>
        <w:pStyle w:val="Heading2"/>
        <w:tabs>
          <w:tab w:val="center" w:pos="1616"/>
        </w:tabs>
        <w:ind w:left="-15" w:firstLine="0"/>
      </w:pPr>
      <w:r>
        <w:t xml:space="preserve">10.2 </w:t>
      </w:r>
      <w:r>
        <w:tab/>
        <w:t>Main Window</w:t>
      </w:r>
    </w:p>
    <w:p w14:paraId="1A67E2E1" w14:textId="77777777" w:rsidR="000825E9" w:rsidRDefault="00000000">
      <w:pPr>
        <w:ind w:left="860" w:right="205"/>
      </w:pPr>
      <w:r>
        <w:t>The Main window summarizes nearly all the information of the connected network. When the session is started, this window provides information on the stability of the system at any time to the user. This window provides the following information:</w:t>
      </w:r>
    </w:p>
    <w:p w14:paraId="1E778152" w14:textId="77777777" w:rsidR="000825E9" w:rsidRDefault="00000000">
      <w:pPr>
        <w:numPr>
          <w:ilvl w:val="0"/>
          <w:numId w:val="40"/>
        </w:numPr>
        <w:ind w:right="14" w:hanging="397"/>
      </w:pPr>
      <w:r>
        <w:t>Table View</w:t>
      </w:r>
    </w:p>
    <w:p w14:paraId="69A8E760" w14:textId="77777777" w:rsidR="000825E9" w:rsidRDefault="00000000">
      <w:pPr>
        <w:numPr>
          <w:ilvl w:val="0"/>
          <w:numId w:val="40"/>
        </w:numPr>
        <w:ind w:right="14" w:hanging="397"/>
      </w:pPr>
      <w:r>
        <w:t>Network Topology View</w:t>
      </w:r>
    </w:p>
    <w:p w14:paraId="0FC13DBF" w14:textId="77777777" w:rsidR="000825E9" w:rsidRDefault="00000000">
      <w:pPr>
        <w:numPr>
          <w:ilvl w:val="0"/>
          <w:numId w:val="40"/>
        </w:numPr>
        <w:spacing w:after="130"/>
        <w:ind w:right="14" w:hanging="397"/>
      </w:pPr>
      <w:r>
        <w:t>Output View</w:t>
      </w:r>
    </w:p>
    <w:p w14:paraId="036A8322" w14:textId="77777777" w:rsidR="000825E9" w:rsidRDefault="00000000">
      <w:pPr>
        <w:spacing w:after="112"/>
        <w:ind w:left="860" w:right="271"/>
      </w:pPr>
      <w:r>
        <w:lastRenderedPageBreak/>
        <w:t>Each view is designed to provide useful information about connected clients. The network view and table view are interconnected to each other. It gives clarity to the user to perform analyzing tasks on each node. Also, both the views are lively in nature and reflect the status of nodes immediately with the time stamp.</w:t>
      </w:r>
    </w:p>
    <w:p w14:paraId="2835726A" w14:textId="77777777" w:rsidR="000825E9" w:rsidRDefault="00000000">
      <w:pPr>
        <w:pStyle w:val="Heading3"/>
        <w:ind w:left="846"/>
      </w:pPr>
      <w:r>
        <w:t>Figure 10-7. Main Window</w:t>
      </w:r>
    </w:p>
    <w:p w14:paraId="257315CA" w14:textId="77777777" w:rsidR="000825E9" w:rsidRDefault="00000000">
      <w:pPr>
        <w:spacing w:after="344" w:line="259" w:lineRule="auto"/>
        <w:ind w:left="850" w:firstLine="0"/>
      </w:pPr>
      <w:r>
        <w:rPr>
          <w:noProof/>
        </w:rPr>
        <w:drawing>
          <wp:inline distT="0" distB="0" distL="0" distR="0" wp14:anchorId="1F39EFF7" wp14:editId="0CB790BA">
            <wp:extent cx="5936400" cy="3187723"/>
            <wp:effectExtent l="0" t="0" r="0" b="0"/>
            <wp:docPr id="3185" name="Picture 3185"/>
            <wp:cNvGraphicFramePr/>
            <a:graphic xmlns:a="http://schemas.openxmlformats.org/drawingml/2006/main">
              <a:graphicData uri="http://schemas.openxmlformats.org/drawingml/2006/picture">
                <pic:pic xmlns:pic="http://schemas.openxmlformats.org/drawingml/2006/picture">
                  <pic:nvPicPr>
                    <pic:cNvPr id="3185" name="Picture 3185"/>
                    <pic:cNvPicPr/>
                  </pic:nvPicPr>
                  <pic:blipFill>
                    <a:blip r:embed="rId178"/>
                    <a:stretch>
                      <a:fillRect/>
                    </a:stretch>
                  </pic:blipFill>
                  <pic:spPr>
                    <a:xfrm>
                      <a:off x="0" y="0"/>
                      <a:ext cx="5936400" cy="3187723"/>
                    </a:xfrm>
                    <a:prstGeom prst="rect">
                      <a:avLst/>
                    </a:prstGeom>
                  </pic:spPr>
                </pic:pic>
              </a:graphicData>
            </a:graphic>
          </wp:inline>
        </w:drawing>
      </w:r>
    </w:p>
    <w:p w14:paraId="4B17B296" w14:textId="77777777" w:rsidR="000825E9" w:rsidRDefault="00000000">
      <w:pPr>
        <w:pStyle w:val="Heading3"/>
        <w:tabs>
          <w:tab w:val="center" w:pos="1358"/>
        </w:tabs>
        <w:spacing w:after="48"/>
        <w:ind w:left="0" w:firstLine="0"/>
      </w:pPr>
      <w:r>
        <w:t xml:space="preserve">10.2.1 </w:t>
      </w:r>
      <w:r>
        <w:tab/>
        <w:t>Table View</w:t>
      </w:r>
    </w:p>
    <w:p w14:paraId="672AF3EA" w14:textId="77777777" w:rsidR="000825E9" w:rsidRDefault="00000000">
      <w:pPr>
        <w:spacing w:after="112"/>
        <w:ind w:left="860" w:right="14"/>
      </w:pPr>
      <w:r>
        <w:t>The Table View lists all the nodes that are connected to the network. It has useful information about the node. Each node occupies a row with several columns, as shown in the following screenshot.</w:t>
      </w:r>
    </w:p>
    <w:p w14:paraId="75DC4686" w14:textId="77777777" w:rsidR="000825E9" w:rsidRDefault="00000000">
      <w:pPr>
        <w:pStyle w:val="Heading3"/>
        <w:ind w:left="846"/>
      </w:pPr>
      <w:r>
        <w:t>Figure 10-8. Table View</w:t>
      </w:r>
    </w:p>
    <w:p w14:paraId="1E8A7FD0" w14:textId="77777777" w:rsidR="000825E9" w:rsidRDefault="00000000">
      <w:pPr>
        <w:spacing w:after="114" w:line="259" w:lineRule="auto"/>
        <w:ind w:left="850" w:firstLine="0"/>
      </w:pPr>
      <w:r>
        <w:rPr>
          <w:noProof/>
        </w:rPr>
        <w:drawing>
          <wp:inline distT="0" distB="0" distL="0" distR="0" wp14:anchorId="7937F9AC" wp14:editId="73722DF9">
            <wp:extent cx="5936400" cy="1306089"/>
            <wp:effectExtent l="0" t="0" r="0" b="0"/>
            <wp:docPr id="3192" name="Picture 3192"/>
            <wp:cNvGraphicFramePr/>
            <a:graphic xmlns:a="http://schemas.openxmlformats.org/drawingml/2006/main">
              <a:graphicData uri="http://schemas.openxmlformats.org/drawingml/2006/picture">
                <pic:pic xmlns:pic="http://schemas.openxmlformats.org/drawingml/2006/picture">
                  <pic:nvPicPr>
                    <pic:cNvPr id="3192" name="Picture 3192"/>
                    <pic:cNvPicPr/>
                  </pic:nvPicPr>
                  <pic:blipFill>
                    <a:blip r:embed="rId179"/>
                    <a:stretch>
                      <a:fillRect/>
                    </a:stretch>
                  </pic:blipFill>
                  <pic:spPr>
                    <a:xfrm>
                      <a:off x="0" y="0"/>
                      <a:ext cx="5936400" cy="1306089"/>
                    </a:xfrm>
                    <a:prstGeom prst="rect">
                      <a:avLst/>
                    </a:prstGeom>
                  </pic:spPr>
                </pic:pic>
              </a:graphicData>
            </a:graphic>
          </wp:inline>
        </w:drawing>
      </w:r>
    </w:p>
    <w:p w14:paraId="42560F3A" w14:textId="77777777" w:rsidR="000825E9" w:rsidRDefault="00000000">
      <w:pPr>
        <w:spacing w:after="122"/>
        <w:ind w:left="860" w:right="249"/>
      </w:pPr>
      <w:r>
        <w:t>Each row is updated when the client sends data to the WiDBG and the last reported time is updated. Each node supports two operational modes called PHY mode, and APP mode. By default, all the nodes operate on the APP mode. The user can switch to the PHY mode when the node is not responding to the tool.</w:t>
      </w:r>
    </w:p>
    <w:p w14:paraId="7A92F48A" w14:textId="77777777" w:rsidR="000825E9" w:rsidRDefault="00000000">
      <w:pPr>
        <w:ind w:left="860" w:right="14"/>
      </w:pPr>
      <w:r>
        <w:t>The user can upgrade the node using the upgrade button provided and it displays the live status in the progress bar, as shown in the following figure. The user can upgrade multiple devices in parallel.</w:t>
      </w:r>
    </w:p>
    <w:p w14:paraId="72BC557B" w14:textId="77777777" w:rsidR="000825E9" w:rsidRDefault="00000000">
      <w:pPr>
        <w:pStyle w:val="Heading3"/>
        <w:ind w:left="846"/>
      </w:pPr>
      <w:r>
        <w:lastRenderedPageBreak/>
        <w:t>Figure 10-9. Upgrade Button</w:t>
      </w:r>
    </w:p>
    <w:p w14:paraId="3E28398F" w14:textId="77777777" w:rsidR="000825E9" w:rsidRDefault="00000000">
      <w:pPr>
        <w:spacing w:after="114" w:line="259" w:lineRule="auto"/>
        <w:ind w:left="3365" w:firstLine="0"/>
      </w:pPr>
      <w:r>
        <w:rPr>
          <w:noProof/>
        </w:rPr>
        <w:drawing>
          <wp:inline distT="0" distB="0" distL="0" distR="0" wp14:anchorId="7E5A9846" wp14:editId="7490A824">
            <wp:extent cx="2743200" cy="822960"/>
            <wp:effectExtent l="0" t="0" r="0" b="0"/>
            <wp:docPr id="3226" name="Picture 3226"/>
            <wp:cNvGraphicFramePr/>
            <a:graphic xmlns:a="http://schemas.openxmlformats.org/drawingml/2006/main">
              <a:graphicData uri="http://schemas.openxmlformats.org/drawingml/2006/picture">
                <pic:pic xmlns:pic="http://schemas.openxmlformats.org/drawingml/2006/picture">
                  <pic:nvPicPr>
                    <pic:cNvPr id="3226" name="Picture 3226"/>
                    <pic:cNvPicPr/>
                  </pic:nvPicPr>
                  <pic:blipFill>
                    <a:blip r:embed="rId180"/>
                    <a:stretch>
                      <a:fillRect/>
                    </a:stretch>
                  </pic:blipFill>
                  <pic:spPr>
                    <a:xfrm>
                      <a:off x="0" y="0"/>
                      <a:ext cx="2743200" cy="822960"/>
                    </a:xfrm>
                    <a:prstGeom prst="rect">
                      <a:avLst/>
                    </a:prstGeom>
                  </pic:spPr>
                </pic:pic>
              </a:graphicData>
            </a:graphic>
          </wp:inline>
        </w:drawing>
      </w:r>
    </w:p>
    <w:p w14:paraId="2834EFC1" w14:textId="77777777" w:rsidR="000825E9" w:rsidRDefault="00000000">
      <w:pPr>
        <w:spacing w:after="123"/>
        <w:ind w:left="860" w:right="14"/>
      </w:pPr>
      <w:r>
        <w:t>The other columns explain detailed information about the node.</w:t>
      </w:r>
    </w:p>
    <w:p w14:paraId="11DE798F" w14:textId="77777777" w:rsidR="000825E9" w:rsidRDefault="00000000">
      <w:pPr>
        <w:spacing w:after="112"/>
        <w:ind w:left="860" w:right="94"/>
      </w:pPr>
      <w:r>
        <w:t>When any node goes to IDLE or Not-Responding state, the Short-Address column turns to red, indicating its state.</w:t>
      </w:r>
    </w:p>
    <w:p w14:paraId="1EEA3081" w14:textId="77777777" w:rsidR="000825E9" w:rsidRDefault="00000000">
      <w:pPr>
        <w:pStyle w:val="Heading3"/>
        <w:ind w:left="846"/>
      </w:pPr>
      <w:r>
        <w:t>Figure 10-10. Idle State Indication at Table</w:t>
      </w:r>
    </w:p>
    <w:p w14:paraId="19537844" w14:textId="77777777" w:rsidR="000825E9" w:rsidRDefault="00000000">
      <w:pPr>
        <w:spacing w:after="335" w:line="259" w:lineRule="auto"/>
        <w:ind w:left="3845" w:firstLine="0"/>
      </w:pPr>
      <w:r>
        <w:rPr>
          <w:noProof/>
        </w:rPr>
        <w:drawing>
          <wp:inline distT="0" distB="0" distL="0" distR="0" wp14:anchorId="6C8F70E0" wp14:editId="55EA2EB2">
            <wp:extent cx="2133600" cy="1661160"/>
            <wp:effectExtent l="0" t="0" r="0" b="0"/>
            <wp:docPr id="3232" name="Picture 3232"/>
            <wp:cNvGraphicFramePr/>
            <a:graphic xmlns:a="http://schemas.openxmlformats.org/drawingml/2006/main">
              <a:graphicData uri="http://schemas.openxmlformats.org/drawingml/2006/picture">
                <pic:pic xmlns:pic="http://schemas.openxmlformats.org/drawingml/2006/picture">
                  <pic:nvPicPr>
                    <pic:cNvPr id="3232" name="Picture 3232"/>
                    <pic:cNvPicPr/>
                  </pic:nvPicPr>
                  <pic:blipFill>
                    <a:blip r:embed="rId181"/>
                    <a:stretch>
                      <a:fillRect/>
                    </a:stretch>
                  </pic:blipFill>
                  <pic:spPr>
                    <a:xfrm>
                      <a:off x="0" y="0"/>
                      <a:ext cx="2133600" cy="1661160"/>
                    </a:xfrm>
                    <a:prstGeom prst="rect">
                      <a:avLst/>
                    </a:prstGeom>
                  </pic:spPr>
                </pic:pic>
              </a:graphicData>
            </a:graphic>
          </wp:inline>
        </w:drawing>
      </w:r>
    </w:p>
    <w:p w14:paraId="32399368" w14:textId="77777777" w:rsidR="000825E9" w:rsidRDefault="00000000">
      <w:pPr>
        <w:tabs>
          <w:tab w:val="center" w:pos="1892"/>
        </w:tabs>
        <w:spacing w:after="38" w:line="259" w:lineRule="auto"/>
        <w:ind w:left="0" w:firstLine="0"/>
      </w:pPr>
      <w:r>
        <w:rPr>
          <w:b/>
        </w:rPr>
        <w:t xml:space="preserve">10.2.2 </w:t>
      </w:r>
      <w:r>
        <w:rPr>
          <w:b/>
        </w:rPr>
        <w:tab/>
        <w:t>Saving the Table View</w:t>
      </w:r>
    </w:p>
    <w:p w14:paraId="65D8DA4A" w14:textId="77777777" w:rsidR="000825E9" w:rsidRDefault="00000000">
      <w:pPr>
        <w:spacing w:after="113"/>
        <w:ind w:left="860" w:right="14"/>
      </w:pPr>
      <w:r>
        <w:t xml:space="preserve">The content of the Table View can be saved as CSV file by using the </w:t>
      </w:r>
      <w:r>
        <w:rPr>
          <w:b/>
        </w:rPr>
        <w:t>Save Table</w:t>
      </w:r>
      <w:r>
        <w:t xml:space="preserve"> icon.</w:t>
      </w:r>
    </w:p>
    <w:p w14:paraId="4B3B3D19" w14:textId="77777777" w:rsidR="000825E9" w:rsidRDefault="00000000">
      <w:pPr>
        <w:pStyle w:val="Heading3"/>
        <w:ind w:left="846"/>
      </w:pPr>
      <w:r>
        <w:t>Figure 10-11. Save Table Icon</w:t>
      </w:r>
    </w:p>
    <w:p w14:paraId="3AA3B75B" w14:textId="77777777" w:rsidR="000825E9" w:rsidRDefault="00000000">
      <w:pPr>
        <w:spacing w:after="335" w:line="259" w:lineRule="auto"/>
        <w:ind w:left="3965" w:firstLine="0"/>
      </w:pPr>
      <w:r>
        <w:rPr>
          <w:noProof/>
        </w:rPr>
        <w:drawing>
          <wp:inline distT="0" distB="0" distL="0" distR="0" wp14:anchorId="140E3D1B" wp14:editId="014AF181">
            <wp:extent cx="1981200" cy="487680"/>
            <wp:effectExtent l="0" t="0" r="0" b="0"/>
            <wp:docPr id="3240" name="Picture 3240"/>
            <wp:cNvGraphicFramePr/>
            <a:graphic xmlns:a="http://schemas.openxmlformats.org/drawingml/2006/main">
              <a:graphicData uri="http://schemas.openxmlformats.org/drawingml/2006/picture">
                <pic:pic xmlns:pic="http://schemas.openxmlformats.org/drawingml/2006/picture">
                  <pic:nvPicPr>
                    <pic:cNvPr id="3240" name="Picture 3240"/>
                    <pic:cNvPicPr/>
                  </pic:nvPicPr>
                  <pic:blipFill>
                    <a:blip r:embed="rId182"/>
                    <a:stretch>
                      <a:fillRect/>
                    </a:stretch>
                  </pic:blipFill>
                  <pic:spPr>
                    <a:xfrm>
                      <a:off x="0" y="0"/>
                      <a:ext cx="1981200" cy="487680"/>
                    </a:xfrm>
                    <a:prstGeom prst="rect">
                      <a:avLst/>
                    </a:prstGeom>
                  </pic:spPr>
                </pic:pic>
              </a:graphicData>
            </a:graphic>
          </wp:inline>
        </w:drawing>
      </w:r>
    </w:p>
    <w:p w14:paraId="35BDFEA4" w14:textId="77777777" w:rsidR="000825E9" w:rsidRDefault="00000000">
      <w:pPr>
        <w:pStyle w:val="Heading3"/>
        <w:tabs>
          <w:tab w:val="center" w:pos="1845"/>
        </w:tabs>
        <w:spacing w:after="38"/>
        <w:ind w:left="0" w:firstLine="0"/>
      </w:pPr>
      <w:r>
        <w:t xml:space="preserve">10.2.3 </w:t>
      </w:r>
      <w:r>
        <w:tab/>
        <w:t>Searching the Nodes</w:t>
      </w:r>
    </w:p>
    <w:p w14:paraId="54DEB896" w14:textId="77777777" w:rsidR="000825E9" w:rsidRDefault="00000000">
      <w:pPr>
        <w:spacing w:after="123"/>
        <w:ind w:left="860" w:right="14"/>
      </w:pPr>
      <w:r>
        <w:t>To locate the node on a Table and Topology View, the user can search using the node’s addresses.</w:t>
      </w:r>
    </w:p>
    <w:p w14:paraId="7F5C389E" w14:textId="77777777" w:rsidR="000825E9" w:rsidRDefault="00000000">
      <w:pPr>
        <w:spacing w:after="113"/>
        <w:ind w:left="860" w:right="14"/>
      </w:pPr>
      <w:r>
        <w:t xml:space="preserve">Click </w:t>
      </w:r>
      <w:r>
        <w:rPr>
          <w:b/>
        </w:rPr>
        <w:t>Search</w:t>
      </w:r>
      <w:r>
        <w:t>, which is available above the Table View.</w:t>
      </w:r>
    </w:p>
    <w:p w14:paraId="0FF4F558" w14:textId="77777777" w:rsidR="000825E9" w:rsidRDefault="00000000">
      <w:pPr>
        <w:pStyle w:val="Heading3"/>
        <w:ind w:left="846"/>
      </w:pPr>
      <w:r>
        <w:t>Figure 10-12. Search Icon</w:t>
      </w:r>
    </w:p>
    <w:p w14:paraId="4374F2D5" w14:textId="77777777" w:rsidR="000825E9" w:rsidRDefault="00000000">
      <w:pPr>
        <w:spacing w:after="114" w:line="259" w:lineRule="auto"/>
        <w:ind w:left="4919" w:firstLine="0"/>
      </w:pPr>
      <w:r>
        <w:rPr>
          <w:noProof/>
        </w:rPr>
        <w:drawing>
          <wp:inline distT="0" distB="0" distL="0" distR="0" wp14:anchorId="331F9A49" wp14:editId="5E6EB3BE">
            <wp:extent cx="769620" cy="350520"/>
            <wp:effectExtent l="0" t="0" r="0" b="0"/>
            <wp:docPr id="3249" name="Picture 3249"/>
            <wp:cNvGraphicFramePr/>
            <a:graphic xmlns:a="http://schemas.openxmlformats.org/drawingml/2006/main">
              <a:graphicData uri="http://schemas.openxmlformats.org/drawingml/2006/picture">
                <pic:pic xmlns:pic="http://schemas.openxmlformats.org/drawingml/2006/picture">
                  <pic:nvPicPr>
                    <pic:cNvPr id="3249" name="Picture 3249"/>
                    <pic:cNvPicPr/>
                  </pic:nvPicPr>
                  <pic:blipFill>
                    <a:blip r:embed="rId183"/>
                    <a:stretch>
                      <a:fillRect/>
                    </a:stretch>
                  </pic:blipFill>
                  <pic:spPr>
                    <a:xfrm>
                      <a:off x="0" y="0"/>
                      <a:ext cx="769620" cy="350520"/>
                    </a:xfrm>
                    <a:prstGeom prst="rect">
                      <a:avLst/>
                    </a:prstGeom>
                  </pic:spPr>
                </pic:pic>
              </a:graphicData>
            </a:graphic>
          </wp:inline>
        </w:drawing>
      </w:r>
    </w:p>
    <w:p w14:paraId="7894A241" w14:textId="77777777" w:rsidR="000825E9" w:rsidRDefault="00000000">
      <w:pPr>
        <w:spacing w:after="113"/>
        <w:ind w:left="860" w:right="14"/>
      </w:pPr>
      <w:r>
        <w:t>Enter the address of the node to be located.</w:t>
      </w:r>
    </w:p>
    <w:p w14:paraId="79217F63" w14:textId="77777777" w:rsidR="000825E9" w:rsidRDefault="00000000">
      <w:pPr>
        <w:pStyle w:val="Heading3"/>
        <w:ind w:left="846"/>
      </w:pPr>
      <w:r>
        <w:t>Figure 10-13. Searching the Node</w:t>
      </w:r>
    </w:p>
    <w:p w14:paraId="1520E8D6" w14:textId="77777777" w:rsidR="000825E9" w:rsidRDefault="00000000">
      <w:pPr>
        <w:spacing w:after="0" w:line="259" w:lineRule="auto"/>
        <w:ind w:left="1769" w:firstLine="0"/>
      </w:pPr>
      <w:r>
        <w:rPr>
          <w:noProof/>
        </w:rPr>
        <w:drawing>
          <wp:inline distT="0" distB="0" distL="0" distR="0" wp14:anchorId="57F26177" wp14:editId="089207DF">
            <wp:extent cx="4770120" cy="1455421"/>
            <wp:effectExtent l="0" t="0" r="0" b="0"/>
            <wp:docPr id="3253" name="Picture 3253"/>
            <wp:cNvGraphicFramePr/>
            <a:graphic xmlns:a="http://schemas.openxmlformats.org/drawingml/2006/main">
              <a:graphicData uri="http://schemas.openxmlformats.org/drawingml/2006/picture">
                <pic:pic xmlns:pic="http://schemas.openxmlformats.org/drawingml/2006/picture">
                  <pic:nvPicPr>
                    <pic:cNvPr id="3253" name="Picture 3253"/>
                    <pic:cNvPicPr/>
                  </pic:nvPicPr>
                  <pic:blipFill>
                    <a:blip r:embed="rId184"/>
                    <a:stretch>
                      <a:fillRect/>
                    </a:stretch>
                  </pic:blipFill>
                  <pic:spPr>
                    <a:xfrm>
                      <a:off x="0" y="0"/>
                      <a:ext cx="4770120" cy="1455421"/>
                    </a:xfrm>
                    <a:prstGeom prst="rect">
                      <a:avLst/>
                    </a:prstGeom>
                  </pic:spPr>
                </pic:pic>
              </a:graphicData>
            </a:graphic>
          </wp:inline>
        </w:drawing>
      </w:r>
    </w:p>
    <w:p w14:paraId="2A911490" w14:textId="77777777" w:rsidR="000825E9" w:rsidRDefault="00000000">
      <w:pPr>
        <w:pStyle w:val="Heading3"/>
        <w:tabs>
          <w:tab w:val="center" w:pos="1969"/>
        </w:tabs>
        <w:spacing w:after="81"/>
        <w:ind w:left="0" w:firstLine="0"/>
      </w:pPr>
      <w:r>
        <w:lastRenderedPageBreak/>
        <w:t xml:space="preserve">10.2.4 </w:t>
      </w:r>
      <w:r>
        <w:tab/>
        <w:t>Network Topology View</w:t>
      </w:r>
    </w:p>
    <w:p w14:paraId="1ACEA258" w14:textId="77777777" w:rsidR="000825E9" w:rsidRDefault="00000000">
      <w:pPr>
        <w:spacing w:after="112"/>
        <w:ind w:left="860" w:right="216"/>
      </w:pPr>
      <w:r>
        <w:t>The network view is an advanced diagrammatic representation provided to the user to view the topology of the network.</w:t>
      </w:r>
    </w:p>
    <w:p w14:paraId="0436CF22" w14:textId="77777777" w:rsidR="000825E9" w:rsidRDefault="00000000">
      <w:pPr>
        <w:pStyle w:val="Heading3"/>
        <w:ind w:left="846"/>
      </w:pPr>
      <w:r>
        <w:t>Figure 10-14. Network Topology View</w:t>
      </w:r>
    </w:p>
    <w:p w14:paraId="45B4F191" w14:textId="77777777" w:rsidR="000825E9" w:rsidRDefault="00000000">
      <w:pPr>
        <w:spacing w:after="114" w:line="259" w:lineRule="auto"/>
        <w:ind w:left="2098" w:firstLine="0"/>
      </w:pPr>
      <w:r>
        <w:rPr>
          <w:noProof/>
        </w:rPr>
        <w:drawing>
          <wp:inline distT="0" distB="0" distL="0" distR="0" wp14:anchorId="6544B03B" wp14:editId="1729A672">
            <wp:extent cx="4351713" cy="3108960"/>
            <wp:effectExtent l="0" t="0" r="0" b="0"/>
            <wp:docPr id="3281" name="Picture 3281"/>
            <wp:cNvGraphicFramePr/>
            <a:graphic xmlns:a="http://schemas.openxmlformats.org/drawingml/2006/main">
              <a:graphicData uri="http://schemas.openxmlformats.org/drawingml/2006/picture">
                <pic:pic xmlns:pic="http://schemas.openxmlformats.org/drawingml/2006/picture">
                  <pic:nvPicPr>
                    <pic:cNvPr id="3281" name="Picture 3281"/>
                    <pic:cNvPicPr/>
                  </pic:nvPicPr>
                  <pic:blipFill>
                    <a:blip r:embed="rId185"/>
                    <a:stretch>
                      <a:fillRect/>
                    </a:stretch>
                  </pic:blipFill>
                  <pic:spPr>
                    <a:xfrm>
                      <a:off x="0" y="0"/>
                      <a:ext cx="4351713" cy="3108960"/>
                    </a:xfrm>
                    <a:prstGeom prst="rect">
                      <a:avLst/>
                    </a:prstGeom>
                  </pic:spPr>
                </pic:pic>
              </a:graphicData>
            </a:graphic>
          </wp:inline>
        </w:drawing>
      </w:r>
    </w:p>
    <w:p w14:paraId="49A41394" w14:textId="77777777" w:rsidR="000825E9" w:rsidRDefault="00000000">
      <w:pPr>
        <w:spacing w:after="122"/>
        <w:ind w:left="860" w:right="171"/>
      </w:pPr>
      <w:r>
        <w:t>When the session starts, the network view becomes active and starts to populate the view. Each node joins with its parent and forms the network. It shows the hopping of the network immediately when it happens in the network. Also, when a node on the table is clicked, its corresponding node in this view turns orange and the user can zoom in/out or pan the diagram, when the network becomes huge.</w:t>
      </w:r>
    </w:p>
    <w:p w14:paraId="368FEEAE" w14:textId="77777777" w:rsidR="000825E9" w:rsidRDefault="00000000">
      <w:pPr>
        <w:spacing w:after="112"/>
        <w:ind w:left="860" w:right="14"/>
      </w:pPr>
      <w:r>
        <w:t>Similar to the Table View, this view also actively reflects the node status as red or blue based on the node state.</w:t>
      </w:r>
    </w:p>
    <w:p w14:paraId="4AC461DA" w14:textId="77777777" w:rsidR="000825E9" w:rsidRDefault="00000000">
      <w:pPr>
        <w:pStyle w:val="Heading3"/>
        <w:ind w:left="846"/>
      </w:pPr>
      <w:r>
        <w:t>Figure 10-15. Idle State Indication at Network View</w:t>
      </w:r>
    </w:p>
    <w:p w14:paraId="6AEABD76" w14:textId="77777777" w:rsidR="000825E9" w:rsidRDefault="00000000">
      <w:pPr>
        <w:spacing w:after="270" w:line="259" w:lineRule="auto"/>
        <w:ind w:left="3329" w:firstLine="0"/>
      </w:pPr>
      <w:r>
        <w:rPr>
          <w:noProof/>
        </w:rPr>
        <w:drawing>
          <wp:inline distT="0" distB="0" distL="0" distR="0" wp14:anchorId="33E3232E" wp14:editId="2BC9654B">
            <wp:extent cx="2788920" cy="2186247"/>
            <wp:effectExtent l="0" t="0" r="0" b="0"/>
            <wp:docPr id="3290" name="Picture 3290"/>
            <wp:cNvGraphicFramePr/>
            <a:graphic xmlns:a="http://schemas.openxmlformats.org/drawingml/2006/main">
              <a:graphicData uri="http://schemas.openxmlformats.org/drawingml/2006/picture">
                <pic:pic xmlns:pic="http://schemas.openxmlformats.org/drawingml/2006/picture">
                  <pic:nvPicPr>
                    <pic:cNvPr id="3290" name="Picture 3290"/>
                    <pic:cNvPicPr/>
                  </pic:nvPicPr>
                  <pic:blipFill>
                    <a:blip r:embed="rId186"/>
                    <a:stretch>
                      <a:fillRect/>
                    </a:stretch>
                  </pic:blipFill>
                  <pic:spPr>
                    <a:xfrm>
                      <a:off x="0" y="0"/>
                      <a:ext cx="2788920" cy="2186247"/>
                    </a:xfrm>
                    <a:prstGeom prst="rect">
                      <a:avLst/>
                    </a:prstGeom>
                  </pic:spPr>
                </pic:pic>
              </a:graphicData>
            </a:graphic>
          </wp:inline>
        </w:drawing>
      </w:r>
    </w:p>
    <w:p w14:paraId="4A734CD4" w14:textId="77777777" w:rsidR="000825E9" w:rsidRDefault="00000000">
      <w:pPr>
        <w:spacing w:after="75" w:line="259" w:lineRule="auto"/>
        <w:ind w:left="0" w:firstLine="0"/>
      </w:pPr>
      <w:r>
        <w:rPr>
          <w:b/>
          <w:sz w:val="19"/>
        </w:rPr>
        <w:t>10.2.4.1 Layout Type</w:t>
      </w:r>
    </w:p>
    <w:p w14:paraId="44574FAF" w14:textId="77777777" w:rsidR="000825E9" w:rsidRDefault="00000000">
      <w:pPr>
        <w:spacing w:after="123"/>
        <w:ind w:left="860" w:right="14"/>
      </w:pPr>
      <w:r>
        <w:t>The Topology View can be configured as two different layout types.</w:t>
      </w:r>
    </w:p>
    <w:p w14:paraId="6498D147" w14:textId="77777777" w:rsidR="000825E9" w:rsidRDefault="00000000">
      <w:pPr>
        <w:ind w:left="860" w:right="14"/>
      </w:pPr>
      <w:r>
        <w:t xml:space="preserve">To set the layout type, navigate to </w:t>
      </w:r>
      <w:r>
        <w:rPr>
          <w:i/>
          <w:u w:val="single" w:color="000000"/>
        </w:rPr>
        <w:t>Settings&gt;Preferences&gt;Network View</w:t>
      </w:r>
      <w:r>
        <w:t>.</w:t>
      </w:r>
    </w:p>
    <w:p w14:paraId="55A16F6D" w14:textId="77777777" w:rsidR="000825E9" w:rsidRDefault="00000000">
      <w:pPr>
        <w:pStyle w:val="Heading3"/>
        <w:ind w:left="846"/>
      </w:pPr>
      <w:r>
        <w:lastRenderedPageBreak/>
        <w:t>Figure 10-16. Network View</w:t>
      </w:r>
    </w:p>
    <w:p w14:paraId="2D3C923F" w14:textId="77777777" w:rsidR="000825E9" w:rsidRDefault="00000000">
      <w:pPr>
        <w:spacing w:after="114" w:line="259" w:lineRule="auto"/>
        <w:ind w:left="3899" w:firstLine="0"/>
      </w:pPr>
      <w:r>
        <w:rPr>
          <w:noProof/>
        </w:rPr>
        <w:drawing>
          <wp:inline distT="0" distB="0" distL="0" distR="0" wp14:anchorId="683FAFF5" wp14:editId="6E4E2F4E">
            <wp:extent cx="2065020" cy="2354580"/>
            <wp:effectExtent l="0" t="0" r="0" b="0"/>
            <wp:docPr id="3322" name="Picture 3322"/>
            <wp:cNvGraphicFramePr/>
            <a:graphic xmlns:a="http://schemas.openxmlformats.org/drawingml/2006/main">
              <a:graphicData uri="http://schemas.openxmlformats.org/drawingml/2006/picture">
                <pic:pic xmlns:pic="http://schemas.openxmlformats.org/drawingml/2006/picture">
                  <pic:nvPicPr>
                    <pic:cNvPr id="3322" name="Picture 3322"/>
                    <pic:cNvPicPr/>
                  </pic:nvPicPr>
                  <pic:blipFill>
                    <a:blip r:embed="rId187"/>
                    <a:stretch>
                      <a:fillRect/>
                    </a:stretch>
                  </pic:blipFill>
                  <pic:spPr>
                    <a:xfrm>
                      <a:off x="0" y="0"/>
                      <a:ext cx="2065020" cy="2354580"/>
                    </a:xfrm>
                    <a:prstGeom prst="rect">
                      <a:avLst/>
                    </a:prstGeom>
                  </pic:spPr>
                </pic:pic>
              </a:graphicData>
            </a:graphic>
          </wp:inline>
        </w:drawing>
      </w:r>
    </w:p>
    <w:p w14:paraId="07C35913" w14:textId="77777777" w:rsidR="000825E9" w:rsidRDefault="00000000">
      <w:pPr>
        <w:ind w:left="860" w:right="14"/>
      </w:pPr>
      <w:r>
        <w:t>Layout Type Setting</w:t>
      </w:r>
    </w:p>
    <w:p w14:paraId="6C3CEDBD" w14:textId="77777777" w:rsidR="000825E9" w:rsidRDefault="00000000">
      <w:pPr>
        <w:pStyle w:val="Heading3"/>
        <w:tabs>
          <w:tab w:val="center" w:pos="1027"/>
          <w:tab w:val="center" w:pos="1453"/>
        </w:tabs>
        <w:ind w:left="0" w:firstLine="0"/>
      </w:pPr>
      <w:r>
        <w:rPr>
          <w:rFonts w:ascii="Calibri" w:eastAsia="Calibri" w:hAnsi="Calibri" w:cs="Calibri"/>
          <w:b w:val="0"/>
          <w:sz w:val="22"/>
        </w:rPr>
        <w:tab/>
      </w:r>
      <w:r>
        <w:rPr>
          <w:b w:val="0"/>
        </w:rPr>
        <w:t>•</w:t>
      </w:r>
      <w:r>
        <w:rPr>
          <w:b w:val="0"/>
        </w:rPr>
        <w:tab/>
      </w:r>
      <w:r>
        <w:t>Tree</w:t>
      </w:r>
    </w:p>
    <w:p w14:paraId="78796291" w14:textId="77777777" w:rsidR="000825E9" w:rsidRDefault="00000000">
      <w:pPr>
        <w:spacing w:after="15"/>
        <w:ind w:left="1257" w:right="631"/>
      </w:pPr>
      <w:r>
        <w:t xml:space="preserve">It is the default layout view when the tool runs for the first time. It populates the view in a tree-like structure, as shown in the following figure. </w:t>
      </w:r>
      <w:r>
        <w:rPr>
          <w:b/>
        </w:rPr>
        <w:t>Figure 10-17. Tree Layout View</w:t>
      </w:r>
    </w:p>
    <w:p w14:paraId="63C75F11" w14:textId="77777777" w:rsidR="000825E9" w:rsidRDefault="00000000">
      <w:pPr>
        <w:spacing w:after="154" w:line="259" w:lineRule="auto"/>
        <w:ind w:left="4177" w:firstLine="0"/>
      </w:pPr>
      <w:r>
        <w:rPr>
          <w:noProof/>
        </w:rPr>
        <w:drawing>
          <wp:inline distT="0" distB="0" distL="0" distR="0" wp14:anchorId="4879B35B" wp14:editId="7FE272CF">
            <wp:extent cx="1963561" cy="3325155"/>
            <wp:effectExtent l="0" t="0" r="0" b="0"/>
            <wp:docPr id="3330" name="Picture 3330"/>
            <wp:cNvGraphicFramePr/>
            <a:graphic xmlns:a="http://schemas.openxmlformats.org/drawingml/2006/main">
              <a:graphicData uri="http://schemas.openxmlformats.org/drawingml/2006/picture">
                <pic:pic xmlns:pic="http://schemas.openxmlformats.org/drawingml/2006/picture">
                  <pic:nvPicPr>
                    <pic:cNvPr id="3330" name="Picture 3330"/>
                    <pic:cNvPicPr/>
                  </pic:nvPicPr>
                  <pic:blipFill>
                    <a:blip r:embed="rId188"/>
                    <a:stretch>
                      <a:fillRect/>
                    </a:stretch>
                  </pic:blipFill>
                  <pic:spPr>
                    <a:xfrm>
                      <a:off x="0" y="0"/>
                      <a:ext cx="1963561" cy="3325155"/>
                    </a:xfrm>
                    <a:prstGeom prst="rect">
                      <a:avLst/>
                    </a:prstGeom>
                  </pic:spPr>
                </pic:pic>
              </a:graphicData>
            </a:graphic>
          </wp:inline>
        </w:drawing>
      </w:r>
    </w:p>
    <w:p w14:paraId="7296FBE5" w14:textId="77777777" w:rsidR="000825E9" w:rsidRDefault="00000000">
      <w:pPr>
        <w:tabs>
          <w:tab w:val="center" w:pos="1027"/>
          <w:tab w:val="center" w:pos="1547"/>
        </w:tabs>
        <w:spacing w:after="0" w:line="259" w:lineRule="auto"/>
        <w:ind w:left="0" w:firstLine="0"/>
      </w:pPr>
      <w:r>
        <w:rPr>
          <w:rFonts w:ascii="Calibri" w:eastAsia="Calibri" w:hAnsi="Calibri" w:cs="Calibri"/>
          <w:sz w:val="22"/>
        </w:rPr>
        <w:tab/>
      </w:r>
      <w:r>
        <w:t>•</w:t>
      </w:r>
      <w:r>
        <w:tab/>
      </w:r>
      <w:r>
        <w:rPr>
          <w:b/>
        </w:rPr>
        <w:t>Radial</w:t>
      </w:r>
    </w:p>
    <w:p w14:paraId="254A6F89" w14:textId="77777777" w:rsidR="000825E9" w:rsidRDefault="00000000">
      <w:pPr>
        <w:ind w:left="1257" w:right="14"/>
      </w:pPr>
      <w:r>
        <w:t>It forms the nodes in a circular fashion, as shown in the following figure.</w:t>
      </w:r>
    </w:p>
    <w:p w14:paraId="33A5B19D" w14:textId="77777777" w:rsidR="000825E9" w:rsidRDefault="00000000">
      <w:pPr>
        <w:pStyle w:val="Heading3"/>
        <w:ind w:left="1257"/>
      </w:pPr>
      <w:r>
        <w:lastRenderedPageBreak/>
        <w:t>Figure 10-18. Radial Layout View</w:t>
      </w:r>
    </w:p>
    <w:p w14:paraId="769B9B84" w14:textId="77777777" w:rsidR="000825E9" w:rsidRDefault="00000000">
      <w:pPr>
        <w:spacing w:after="344" w:line="259" w:lineRule="auto"/>
        <w:ind w:left="2043" w:firstLine="0"/>
      </w:pPr>
      <w:r>
        <w:rPr>
          <w:noProof/>
        </w:rPr>
        <w:drawing>
          <wp:inline distT="0" distB="0" distL="0" distR="0" wp14:anchorId="2D5B7DB7" wp14:editId="29F29B8A">
            <wp:extent cx="4674252" cy="3635093"/>
            <wp:effectExtent l="0" t="0" r="0" b="0"/>
            <wp:docPr id="3353" name="Picture 3353"/>
            <wp:cNvGraphicFramePr/>
            <a:graphic xmlns:a="http://schemas.openxmlformats.org/drawingml/2006/main">
              <a:graphicData uri="http://schemas.openxmlformats.org/drawingml/2006/picture">
                <pic:pic xmlns:pic="http://schemas.openxmlformats.org/drawingml/2006/picture">
                  <pic:nvPicPr>
                    <pic:cNvPr id="3353" name="Picture 3353"/>
                    <pic:cNvPicPr/>
                  </pic:nvPicPr>
                  <pic:blipFill>
                    <a:blip r:embed="rId189"/>
                    <a:stretch>
                      <a:fillRect/>
                    </a:stretch>
                  </pic:blipFill>
                  <pic:spPr>
                    <a:xfrm>
                      <a:off x="0" y="0"/>
                      <a:ext cx="4674252" cy="3635093"/>
                    </a:xfrm>
                    <a:prstGeom prst="rect">
                      <a:avLst/>
                    </a:prstGeom>
                  </pic:spPr>
                </pic:pic>
              </a:graphicData>
            </a:graphic>
          </wp:inline>
        </w:drawing>
      </w:r>
    </w:p>
    <w:p w14:paraId="4AA9FBBB" w14:textId="77777777" w:rsidR="000825E9" w:rsidRDefault="00000000">
      <w:pPr>
        <w:pStyle w:val="Heading3"/>
        <w:tabs>
          <w:tab w:val="center" w:pos="1432"/>
        </w:tabs>
        <w:spacing w:after="48"/>
        <w:ind w:left="0" w:firstLine="0"/>
      </w:pPr>
      <w:r>
        <w:t xml:space="preserve">10.2.5 </w:t>
      </w:r>
      <w:r>
        <w:tab/>
        <w:t>Output View</w:t>
      </w:r>
    </w:p>
    <w:p w14:paraId="762B1A9C" w14:textId="77777777" w:rsidR="000825E9" w:rsidRDefault="00000000">
      <w:pPr>
        <w:spacing w:after="112"/>
        <w:ind w:left="860" w:right="186"/>
      </w:pPr>
      <w:r>
        <w:t>The Output View is used to understand all the activities happening in the tool. It logs all the information that the user requested and provides its status or progress. All the success or failure messages can be seen using this view.</w:t>
      </w:r>
    </w:p>
    <w:p w14:paraId="6EA8BF2A" w14:textId="77777777" w:rsidR="000825E9" w:rsidRDefault="00000000">
      <w:pPr>
        <w:pStyle w:val="Heading3"/>
        <w:ind w:left="846"/>
      </w:pPr>
      <w:r>
        <w:t>Figure 10-19. Output View</w:t>
      </w:r>
    </w:p>
    <w:p w14:paraId="5ABAAF0F" w14:textId="77777777" w:rsidR="000825E9" w:rsidRDefault="00000000">
      <w:pPr>
        <w:spacing w:after="0" w:line="259" w:lineRule="auto"/>
        <w:ind w:left="2129" w:firstLine="0"/>
      </w:pPr>
      <w:r>
        <w:rPr>
          <w:noProof/>
        </w:rPr>
        <w:drawing>
          <wp:inline distT="0" distB="0" distL="0" distR="0" wp14:anchorId="5B45D09A" wp14:editId="20608B20">
            <wp:extent cx="4312920" cy="2948940"/>
            <wp:effectExtent l="0" t="0" r="0" b="0"/>
            <wp:docPr id="3361" name="Picture 3361"/>
            <wp:cNvGraphicFramePr/>
            <a:graphic xmlns:a="http://schemas.openxmlformats.org/drawingml/2006/main">
              <a:graphicData uri="http://schemas.openxmlformats.org/drawingml/2006/picture">
                <pic:pic xmlns:pic="http://schemas.openxmlformats.org/drawingml/2006/picture">
                  <pic:nvPicPr>
                    <pic:cNvPr id="3361" name="Picture 3361"/>
                    <pic:cNvPicPr/>
                  </pic:nvPicPr>
                  <pic:blipFill>
                    <a:blip r:embed="rId190"/>
                    <a:stretch>
                      <a:fillRect/>
                    </a:stretch>
                  </pic:blipFill>
                  <pic:spPr>
                    <a:xfrm>
                      <a:off x="0" y="0"/>
                      <a:ext cx="4312920" cy="2948940"/>
                    </a:xfrm>
                    <a:prstGeom prst="rect">
                      <a:avLst/>
                    </a:prstGeom>
                  </pic:spPr>
                </pic:pic>
              </a:graphicData>
            </a:graphic>
          </wp:inline>
        </w:drawing>
      </w:r>
    </w:p>
    <w:p w14:paraId="46DAB594" w14:textId="77777777" w:rsidR="000825E9" w:rsidRDefault="00000000">
      <w:pPr>
        <w:pStyle w:val="Heading2"/>
        <w:tabs>
          <w:tab w:val="center" w:pos="1997"/>
        </w:tabs>
        <w:ind w:left="-15" w:firstLine="0"/>
      </w:pPr>
      <w:r>
        <w:lastRenderedPageBreak/>
        <w:t xml:space="preserve">10.3 </w:t>
      </w:r>
      <w:r>
        <w:tab/>
        <w:t>Upgrading the Node</w:t>
      </w:r>
    </w:p>
    <w:p w14:paraId="4F74D485" w14:textId="77777777" w:rsidR="000825E9" w:rsidRDefault="00000000">
      <w:pPr>
        <w:spacing w:after="144" w:line="265" w:lineRule="auto"/>
        <w:ind w:left="10" w:right="324"/>
        <w:jc w:val="center"/>
      </w:pPr>
      <w:r>
        <w:t>A node can be upgraded using the Table View. To upgrade a node, perform the following steps.</w:t>
      </w:r>
    </w:p>
    <w:p w14:paraId="5009BF6B" w14:textId="77777777" w:rsidR="000825E9" w:rsidRDefault="00000000">
      <w:pPr>
        <w:spacing w:after="18"/>
        <w:ind w:left="1232" w:right="276" w:hanging="255"/>
      </w:pPr>
      <w:r>
        <w:t>•</w:t>
      </w:r>
      <w:r>
        <w:tab/>
        <w:t xml:space="preserve">Right-click on the row and click </w:t>
      </w:r>
      <w:r>
        <w:rPr>
          <w:b/>
        </w:rPr>
        <w:t>Get Information</w:t>
      </w:r>
      <w:r>
        <w:t xml:space="preserve"> as shown in the following screenshot. This provides the tool information about the firmware version which is currently running on the node. </w:t>
      </w:r>
      <w:r>
        <w:rPr>
          <w:b/>
        </w:rPr>
        <w:t>Figure 10-20. Get the Firmware and Board Information</w:t>
      </w:r>
    </w:p>
    <w:p w14:paraId="21014231" w14:textId="77777777" w:rsidR="000825E9" w:rsidRDefault="00000000">
      <w:pPr>
        <w:spacing w:after="114" w:line="259" w:lineRule="auto"/>
        <w:ind w:left="3701" w:firstLine="0"/>
      </w:pPr>
      <w:r>
        <w:rPr>
          <w:noProof/>
        </w:rPr>
        <w:drawing>
          <wp:inline distT="0" distB="0" distL="0" distR="0" wp14:anchorId="32C602AC" wp14:editId="7161553A">
            <wp:extent cx="2567940" cy="982980"/>
            <wp:effectExtent l="0" t="0" r="0" b="0"/>
            <wp:docPr id="3390" name="Picture 3390"/>
            <wp:cNvGraphicFramePr/>
            <a:graphic xmlns:a="http://schemas.openxmlformats.org/drawingml/2006/main">
              <a:graphicData uri="http://schemas.openxmlformats.org/drawingml/2006/picture">
                <pic:pic xmlns:pic="http://schemas.openxmlformats.org/drawingml/2006/picture">
                  <pic:nvPicPr>
                    <pic:cNvPr id="3390" name="Picture 3390"/>
                    <pic:cNvPicPr/>
                  </pic:nvPicPr>
                  <pic:blipFill>
                    <a:blip r:embed="rId191"/>
                    <a:stretch>
                      <a:fillRect/>
                    </a:stretch>
                  </pic:blipFill>
                  <pic:spPr>
                    <a:xfrm>
                      <a:off x="0" y="0"/>
                      <a:ext cx="2567940" cy="982980"/>
                    </a:xfrm>
                    <a:prstGeom prst="rect">
                      <a:avLst/>
                    </a:prstGeom>
                  </pic:spPr>
                </pic:pic>
              </a:graphicData>
            </a:graphic>
          </wp:inline>
        </w:drawing>
      </w:r>
    </w:p>
    <w:p w14:paraId="48550EDE" w14:textId="77777777" w:rsidR="000825E9" w:rsidRDefault="00000000">
      <w:pPr>
        <w:ind w:left="1257" w:right="14"/>
      </w:pPr>
      <w:r>
        <w:t>The server node asks the client node about its version details and populates it on the respective columns.</w:t>
      </w:r>
    </w:p>
    <w:p w14:paraId="022835EA" w14:textId="77777777" w:rsidR="000825E9" w:rsidRDefault="00000000">
      <w:pPr>
        <w:pStyle w:val="Heading3"/>
        <w:spacing w:after="42"/>
        <w:ind w:left="1247" w:right="3888" w:hanging="255"/>
      </w:pPr>
      <w:r>
        <w:rPr>
          <w:b w:val="0"/>
        </w:rPr>
        <w:t>•</w:t>
      </w:r>
      <w:r>
        <w:rPr>
          <w:b w:val="0"/>
        </w:rPr>
        <w:tab/>
        <w:t xml:space="preserve">Click the </w:t>
      </w:r>
      <w:r>
        <w:t>Upgrade</w:t>
      </w:r>
      <w:r>
        <w:rPr>
          <w:b w:val="0"/>
        </w:rPr>
        <w:t xml:space="preserve"> button of the corresponding node. </w:t>
      </w:r>
      <w:r>
        <w:t>Figure 10-21. Upgrading the Respective Node</w:t>
      </w:r>
    </w:p>
    <w:p w14:paraId="5BA90EA0" w14:textId="77777777" w:rsidR="000825E9" w:rsidRDefault="00000000">
      <w:pPr>
        <w:spacing w:after="154" w:line="259" w:lineRule="auto"/>
        <w:ind w:left="4985" w:firstLine="0"/>
      </w:pPr>
      <w:r>
        <w:rPr>
          <w:noProof/>
        </w:rPr>
        <w:drawing>
          <wp:inline distT="0" distB="0" distL="0" distR="0" wp14:anchorId="3E0F7C9E" wp14:editId="732C9EA0">
            <wp:extent cx="937260" cy="579120"/>
            <wp:effectExtent l="0" t="0" r="0" b="0"/>
            <wp:docPr id="3398" name="Picture 3398"/>
            <wp:cNvGraphicFramePr/>
            <a:graphic xmlns:a="http://schemas.openxmlformats.org/drawingml/2006/main">
              <a:graphicData uri="http://schemas.openxmlformats.org/drawingml/2006/picture">
                <pic:pic xmlns:pic="http://schemas.openxmlformats.org/drawingml/2006/picture">
                  <pic:nvPicPr>
                    <pic:cNvPr id="3398" name="Picture 3398"/>
                    <pic:cNvPicPr/>
                  </pic:nvPicPr>
                  <pic:blipFill>
                    <a:blip r:embed="rId192"/>
                    <a:stretch>
                      <a:fillRect/>
                    </a:stretch>
                  </pic:blipFill>
                  <pic:spPr>
                    <a:xfrm>
                      <a:off x="0" y="0"/>
                      <a:ext cx="937260" cy="579120"/>
                    </a:xfrm>
                    <a:prstGeom prst="rect">
                      <a:avLst/>
                    </a:prstGeom>
                  </pic:spPr>
                </pic:pic>
              </a:graphicData>
            </a:graphic>
          </wp:inline>
        </w:drawing>
      </w:r>
    </w:p>
    <w:p w14:paraId="7FA2E7F1" w14:textId="77777777" w:rsidR="000825E9" w:rsidRDefault="00000000">
      <w:pPr>
        <w:tabs>
          <w:tab w:val="center" w:pos="1027"/>
          <w:tab w:val="center" w:pos="3937"/>
        </w:tabs>
        <w:spacing w:after="10"/>
        <w:ind w:left="0" w:firstLine="0"/>
      </w:pPr>
      <w:r>
        <w:rPr>
          <w:rFonts w:ascii="Calibri" w:eastAsia="Calibri" w:hAnsi="Calibri" w:cs="Calibri"/>
          <w:sz w:val="22"/>
        </w:rPr>
        <w:tab/>
      </w:r>
      <w:r>
        <w:t>•</w:t>
      </w:r>
      <w:r>
        <w:tab/>
        <w:t xml:space="preserve">Click the </w:t>
      </w:r>
      <w:r>
        <w:rPr>
          <w:b/>
        </w:rPr>
        <w:t>Browse</w:t>
      </w:r>
      <w:r>
        <w:t xml:space="preserve"> button and select the HEX file from the list.</w:t>
      </w:r>
    </w:p>
    <w:p w14:paraId="27A8F4E6" w14:textId="77777777" w:rsidR="000825E9" w:rsidRDefault="00000000">
      <w:pPr>
        <w:spacing w:after="29"/>
        <w:ind w:left="1257" w:right="230"/>
      </w:pPr>
      <w:r>
        <w:t xml:space="preserve">Details about the HEX file can be sent to the client using the following configuration. The same can be modified in </w:t>
      </w:r>
      <w:r>
        <w:rPr>
          <w:rFonts w:ascii="Courier New" w:eastAsia="Courier New" w:hAnsi="Courier New" w:cs="Courier New"/>
        </w:rPr>
        <w:t>otauClientInfoIndication_t clientInfo</w:t>
      </w:r>
      <w:r>
        <w:t xml:space="preserve"> in </w:t>
      </w:r>
      <w:r>
        <w:rPr>
          <w:rFonts w:ascii="Courier New" w:eastAsia="Courier New" w:hAnsi="Courier New" w:cs="Courier New"/>
        </w:rPr>
        <w:t>client_notify.c</w:t>
      </w:r>
      <w:r>
        <w:t xml:space="preserve"> of the client project to see the upgraded image information after upgrading.</w:t>
      </w:r>
    </w:p>
    <w:p w14:paraId="17C7E836" w14:textId="77777777" w:rsidR="000825E9" w:rsidRDefault="00000000">
      <w:pPr>
        <w:pStyle w:val="Heading3"/>
        <w:ind w:left="1257"/>
      </w:pPr>
      <w:r>
        <w:t>Figure 10-22. Selecting the HEX File and Entering the Firmware Details</w:t>
      </w:r>
    </w:p>
    <w:p w14:paraId="6B240C1F" w14:textId="77777777" w:rsidR="000825E9" w:rsidRDefault="00000000">
      <w:pPr>
        <w:spacing w:after="114" w:line="259" w:lineRule="auto"/>
        <w:ind w:left="2879" w:firstLine="0"/>
      </w:pPr>
      <w:r>
        <w:rPr>
          <w:noProof/>
        </w:rPr>
        <w:drawing>
          <wp:inline distT="0" distB="0" distL="0" distR="0" wp14:anchorId="11CE492D" wp14:editId="31DA104D">
            <wp:extent cx="3611880" cy="3299460"/>
            <wp:effectExtent l="0" t="0" r="0" b="0"/>
            <wp:docPr id="3411" name="Picture 3411"/>
            <wp:cNvGraphicFramePr/>
            <a:graphic xmlns:a="http://schemas.openxmlformats.org/drawingml/2006/main">
              <a:graphicData uri="http://schemas.openxmlformats.org/drawingml/2006/picture">
                <pic:pic xmlns:pic="http://schemas.openxmlformats.org/drawingml/2006/picture">
                  <pic:nvPicPr>
                    <pic:cNvPr id="3411" name="Picture 3411"/>
                    <pic:cNvPicPr/>
                  </pic:nvPicPr>
                  <pic:blipFill>
                    <a:blip r:embed="rId193"/>
                    <a:stretch>
                      <a:fillRect/>
                    </a:stretch>
                  </pic:blipFill>
                  <pic:spPr>
                    <a:xfrm>
                      <a:off x="0" y="0"/>
                      <a:ext cx="3611880" cy="3299460"/>
                    </a:xfrm>
                    <a:prstGeom prst="rect">
                      <a:avLst/>
                    </a:prstGeom>
                  </pic:spPr>
                </pic:pic>
              </a:graphicData>
            </a:graphic>
          </wp:inline>
        </w:drawing>
      </w:r>
    </w:p>
    <w:p w14:paraId="60F1FD6B" w14:textId="77777777" w:rsidR="000825E9" w:rsidRDefault="00000000">
      <w:pPr>
        <w:ind w:left="1257" w:right="14"/>
      </w:pPr>
      <w:r>
        <w:rPr>
          <w:b/>
        </w:rPr>
        <w:t>Note: </w:t>
      </w:r>
      <w:r>
        <w:t xml:space="preserve"> The details about the HEX file on each field must not exceed the length of </w:t>
      </w:r>
      <w:r>
        <w:rPr>
          <w:rFonts w:ascii="Courier New" w:eastAsia="Courier New" w:hAnsi="Courier New" w:cs="Courier New"/>
        </w:rPr>
        <w:t>client_information</w:t>
      </w:r>
      <w:r>
        <w:t xml:space="preserve"> sequence of the </w:t>
      </w:r>
      <w:r>
        <w:rPr>
          <w:rFonts w:ascii="Courier New" w:eastAsia="Courier New" w:hAnsi="Courier New" w:cs="Courier New"/>
        </w:rPr>
        <w:t>user_config.xml</w:t>
      </w:r>
      <w:r>
        <w:t xml:space="preserve"> file.</w:t>
      </w:r>
    </w:p>
    <w:p w14:paraId="3E93CAF6" w14:textId="77777777" w:rsidR="000825E9" w:rsidRDefault="00000000">
      <w:pPr>
        <w:spacing w:after="7"/>
        <w:ind w:left="1232" w:right="197" w:hanging="255"/>
      </w:pPr>
      <w:r>
        <w:lastRenderedPageBreak/>
        <w:t xml:space="preserve">• Click </w:t>
      </w:r>
      <w:r>
        <w:rPr>
          <w:b/>
        </w:rPr>
        <w:t>OK</w:t>
      </w:r>
      <w:r>
        <w:t>. The upgrade begins and progress bar starts to increase when the client receives the hex file data.</w:t>
      </w:r>
    </w:p>
    <w:p w14:paraId="46DE1815" w14:textId="77777777" w:rsidR="000825E9" w:rsidRDefault="00000000">
      <w:pPr>
        <w:spacing w:after="123"/>
        <w:ind w:left="1257" w:right="14"/>
      </w:pPr>
      <w:r>
        <w:t>The upgrade data is sent to the client for every 1000 milliseconds by default.</w:t>
      </w:r>
    </w:p>
    <w:p w14:paraId="514EB9DD" w14:textId="77777777" w:rsidR="000825E9" w:rsidRDefault="00000000">
      <w:pPr>
        <w:spacing w:after="32"/>
        <w:ind w:left="1257" w:right="14"/>
      </w:pPr>
      <w:r>
        <w:t xml:space="preserve">To modify this interval, open the </w:t>
      </w:r>
      <w:r>
        <w:rPr>
          <w:b/>
        </w:rPr>
        <w:t>Preferences</w:t>
      </w:r>
      <w:r>
        <w:t xml:space="preserve"> window from </w:t>
      </w:r>
      <w:r>
        <w:rPr>
          <w:b/>
        </w:rPr>
        <w:t>Settings</w:t>
      </w:r>
      <w:r>
        <w:t xml:space="preserve"> menu and change the </w:t>
      </w:r>
      <w:r>
        <w:rPr>
          <w:b/>
        </w:rPr>
        <w:t>Client Response Interval</w:t>
      </w:r>
      <w:r>
        <w:t xml:space="preserve"> under the Timing tab.</w:t>
      </w:r>
    </w:p>
    <w:p w14:paraId="543D4420" w14:textId="77777777" w:rsidR="000825E9" w:rsidRDefault="00000000">
      <w:pPr>
        <w:pStyle w:val="Heading3"/>
        <w:ind w:left="1257"/>
      </w:pPr>
      <w:r>
        <w:t>Figure 10-23. Setting the Client Response Interval to Upgrade</w:t>
      </w:r>
    </w:p>
    <w:p w14:paraId="4D6B6E98" w14:textId="77777777" w:rsidR="000825E9" w:rsidRDefault="00000000">
      <w:pPr>
        <w:spacing w:after="154" w:line="259" w:lineRule="auto"/>
        <w:ind w:left="2141" w:firstLine="0"/>
      </w:pPr>
      <w:r>
        <w:rPr>
          <w:noProof/>
        </w:rPr>
        <w:drawing>
          <wp:inline distT="0" distB="0" distL="0" distR="0" wp14:anchorId="15B0225B" wp14:editId="2122C25F">
            <wp:extent cx="4549140" cy="2766060"/>
            <wp:effectExtent l="0" t="0" r="0" b="0"/>
            <wp:docPr id="3452" name="Picture 3452"/>
            <wp:cNvGraphicFramePr/>
            <a:graphic xmlns:a="http://schemas.openxmlformats.org/drawingml/2006/main">
              <a:graphicData uri="http://schemas.openxmlformats.org/drawingml/2006/picture">
                <pic:pic xmlns:pic="http://schemas.openxmlformats.org/drawingml/2006/picture">
                  <pic:nvPicPr>
                    <pic:cNvPr id="3452" name="Picture 3452"/>
                    <pic:cNvPicPr/>
                  </pic:nvPicPr>
                  <pic:blipFill>
                    <a:blip r:embed="rId194"/>
                    <a:stretch>
                      <a:fillRect/>
                    </a:stretch>
                  </pic:blipFill>
                  <pic:spPr>
                    <a:xfrm>
                      <a:off x="0" y="0"/>
                      <a:ext cx="4549140" cy="2766060"/>
                    </a:xfrm>
                    <a:prstGeom prst="rect">
                      <a:avLst/>
                    </a:prstGeom>
                  </pic:spPr>
                </pic:pic>
              </a:graphicData>
            </a:graphic>
          </wp:inline>
        </w:drawing>
      </w:r>
    </w:p>
    <w:p w14:paraId="2D7E976F" w14:textId="77777777" w:rsidR="000825E9" w:rsidRDefault="00000000">
      <w:pPr>
        <w:spacing w:after="31"/>
        <w:ind w:left="1232" w:right="14" w:hanging="255"/>
      </w:pPr>
      <w:r>
        <w:t>•</w:t>
      </w:r>
      <w:r>
        <w:tab/>
        <w:t xml:space="preserve">If no response is received from the client, the tool stops the upgrade process after a predefined time period. This can be configured using the </w:t>
      </w:r>
      <w:r>
        <w:rPr>
          <w:b/>
        </w:rPr>
        <w:t>UI Wait Interval</w:t>
      </w:r>
      <w:r>
        <w:t xml:space="preserve"> value in the </w:t>
      </w:r>
      <w:r>
        <w:rPr>
          <w:b/>
        </w:rPr>
        <w:t>Upgrade</w:t>
      </w:r>
      <w:r>
        <w:t xml:space="preserve"> section of the </w:t>
      </w:r>
      <w:r>
        <w:rPr>
          <w:b/>
        </w:rPr>
        <w:t>Preferences</w:t>
      </w:r>
      <w:r>
        <w:t xml:space="preserve"> window.</w:t>
      </w:r>
    </w:p>
    <w:p w14:paraId="6C844B79" w14:textId="77777777" w:rsidR="000825E9" w:rsidRDefault="00000000">
      <w:pPr>
        <w:pStyle w:val="Heading3"/>
        <w:ind w:left="1257"/>
      </w:pPr>
      <w:r>
        <w:t>Figure 10-24. Setting the UI Wait Interval to Upgrade</w:t>
      </w:r>
    </w:p>
    <w:p w14:paraId="2A504C1B" w14:textId="77777777" w:rsidR="000825E9" w:rsidRDefault="00000000">
      <w:pPr>
        <w:spacing w:after="154" w:line="259" w:lineRule="auto"/>
        <w:ind w:left="2897" w:firstLine="0"/>
      </w:pPr>
      <w:r>
        <w:rPr>
          <w:noProof/>
        </w:rPr>
        <w:drawing>
          <wp:inline distT="0" distB="0" distL="0" distR="0" wp14:anchorId="4D876AA9" wp14:editId="5F13BF6B">
            <wp:extent cx="3589020" cy="929640"/>
            <wp:effectExtent l="0" t="0" r="0" b="0"/>
            <wp:docPr id="3463" name="Picture 3463"/>
            <wp:cNvGraphicFramePr/>
            <a:graphic xmlns:a="http://schemas.openxmlformats.org/drawingml/2006/main">
              <a:graphicData uri="http://schemas.openxmlformats.org/drawingml/2006/picture">
                <pic:pic xmlns:pic="http://schemas.openxmlformats.org/drawingml/2006/picture">
                  <pic:nvPicPr>
                    <pic:cNvPr id="3463" name="Picture 3463"/>
                    <pic:cNvPicPr/>
                  </pic:nvPicPr>
                  <pic:blipFill>
                    <a:blip r:embed="rId195"/>
                    <a:stretch>
                      <a:fillRect/>
                    </a:stretch>
                  </pic:blipFill>
                  <pic:spPr>
                    <a:xfrm>
                      <a:off x="0" y="0"/>
                      <a:ext cx="3589020" cy="929640"/>
                    </a:xfrm>
                    <a:prstGeom prst="rect">
                      <a:avLst/>
                    </a:prstGeom>
                  </pic:spPr>
                </pic:pic>
              </a:graphicData>
            </a:graphic>
          </wp:inline>
        </w:drawing>
      </w:r>
    </w:p>
    <w:p w14:paraId="6584780E" w14:textId="77777777" w:rsidR="000825E9" w:rsidRDefault="00000000">
      <w:pPr>
        <w:spacing w:after="31"/>
        <w:ind w:left="1232" w:right="14" w:hanging="255"/>
      </w:pPr>
      <w:r>
        <w:t>•</w:t>
      </w:r>
      <w:r>
        <w:tab/>
        <w:t>When the full image is sent to the client, it is ready to switch the image as per the new image file. The user can switch to the new image as required.</w:t>
      </w:r>
    </w:p>
    <w:p w14:paraId="25FE9F88" w14:textId="77777777" w:rsidR="000825E9" w:rsidRDefault="00000000">
      <w:pPr>
        <w:pStyle w:val="Heading3"/>
        <w:ind w:left="1257"/>
      </w:pPr>
      <w:r>
        <w:t>Figure 10-25. Switching to a New Image</w:t>
      </w:r>
    </w:p>
    <w:p w14:paraId="343AF435" w14:textId="77777777" w:rsidR="000825E9" w:rsidRDefault="00000000">
      <w:pPr>
        <w:spacing w:after="114" w:line="259" w:lineRule="auto"/>
        <w:ind w:left="4487" w:firstLine="0"/>
      </w:pPr>
      <w:r>
        <w:rPr>
          <w:noProof/>
        </w:rPr>
        <w:drawing>
          <wp:inline distT="0" distB="0" distL="0" distR="0" wp14:anchorId="13A3468A" wp14:editId="79D5C75D">
            <wp:extent cx="1569720" cy="556260"/>
            <wp:effectExtent l="0" t="0" r="0" b="0"/>
            <wp:docPr id="3468" name="Picture 3468"/>
            <wp:cNvGraphicFramePr/>
            <a:graphic xmlns:a="http://schemas.openxmlformats.org/drawingml/2006/main">
              <a:graphicData uri="http://schemas.openxmlformats.org/drawingml/2006/picture">
                <pic:pic xmlns:pic="http://schemas.openxmlformats.org/drawingml/2006/picture">
                  <pic:nvPicPr>
                    <pic:cNvPr id="3468" name="Picture 3468"/>
                    <pic:cNvPicPr/>
                  </pic:nvPicPr>
                  <pic:blipFill>
                    <a:blip r:embed="rId196"/>
                    <a:stretch>
                      <a:fillRect/>
                    </a:stretch>
                  </pic:blipFill>
                  <pic:spPr>
                    <a:xfrm>
                      <a:off x="0" y="0"/>
                      <a:ext cx="1569720" cy="556260"/>
                    </a:xfrm>
                    <a:prstGeom prst="rect">
                      <a:avLst/>
                    </a:prstGeom>
                  </pic:spPr>
                </pic:pic>
              </a:graphicData>
            </a:graphic>
          </wp:inline>
        </w:drawing>
      </w:r>
    </w:p>
    <w:p w14:paraId="54B759E3" w14:textId="77777777" w:rsidR="000825E9" w:rsidRDefault="00000000">
      <w:pPr>
        <w:spacing w:after="122"/>
        <w:ind w:left="1257" w:right="132"/>
      </w:pPr>
      <w:r>
        <w:t xml:space="preserve">Click </w:t>
      </w:r>
      <w:r>
        <w:rPr>
          <w:b/>
        </w:rPr>
        <w:t>Switch</w:t>
      </w:r>
      <w:r>
        <w:t xml:space="preserve"> to write into its Flash memory by the client and restarts as per the new image file selected during this process.</w:t>
      </w:r>
    </w:p>
    <w:p w14:paraId="190041FE" w14:textId="77777777" w:rsidR="000825E9" w:rsidRDefault="00000000">
      <w:pPr>
        <w:ind w:left="1257" w:right="14"/>
      </w:pPr>
      <w:r>
        <w:t>When the image is successfully switched, a pop-up notification about the upgrade status is displayed as shown in the following screenshot.</w:t>
      </w:r>
    </w:p>
    <w:p w14:paraId="39F06FA9" w14:textId="77777777" w:rsidR="000825E9" w:rsidRDefault="00000000">
      <w:pPr>
        <w:pStyle w:val="Heading3"/>
        <w:ind w:left="1257"/>
      </w:pPr>
      <w:r>
        <w:lastRenderedPageBreak/>
        <w:t>Figure 10-26. Upgrade Completed Status Window</w:t>
      </w:r>
    </w:p>
    <w:p w14:paraId="57F87DAF" w14:textId="77777777" w:rsidR="000825E9" w:rsidRDefault="00000000">
      <w:pPr>
        <w:spacing w:after="0" w:line="259" w:lineRule="auto"/>
        <w:ind w:left="3347" w:firstLine="0"/>
      </w:pPr>
      <w:r>
        <w:rPr>
          <w:noProof/>
        </w:rPr>
        <w:drawing>
          <wp:inline distT="0" distB="0" distL="0" distR="0" wp14:anchorId="194E3392" wp14:editId="681D3A62">
            <wp:extent cx="3017520" cy="1539240"/>
            <wp:effectExtent l="0" t="0" r="0" b="0"/>
            <wp:docPr id="3494" name="Picture 3494"/>
            <wp:cNvGraphicFramePr/>
            <a:graphic xmlns:a="http://schemas.openxmlformats.org/drawingml/2006/main">
              <a:graphicData uri="http://schemas.openxmlformats.org/drawingml/2006/picture">
                <pic:pic xmlns:pic="http://schemas.openxmlformats.org/drawingml/2006/picture">
                  <pic:nvPicPr>
                    <pic:cNvPr id="3494" name="Picture 3494"/>
                    <pic:cNvPicPr/>
                  </pic:nvPicPr>
                  <pic:blipFill>
                    <a:blip r:embed="rId197"/>
                    <a:stretch>
                      <a:fillRect/>
                    </a:stretch>
                  </pic:blipFill>
                  <pic:spPr>
                    <a:xfrm>
                      <a:off x="0" y="0"/>
                      <a:ext cx="3017520" cy="1539240"/>
                    </a:xfrm>
                    <a:prstGeom prst="rect">
                      <a:avLst/>
                    </a:prstGeom>
                  </pic:spPr>
                </pic:pic>
              </a:graphicData>
            </a:graphic>
          </wp:inline>
        </w:drawing>
      </w:r>
    </w:p>
    <w:p w14:paraId="72FA93DD" w14:textId="77777777" w:rsidR="000825E9" w:rsidRDefault="000825E9">
      <w:pPr>
        <w:sectPr w:rsidR="000825E9">
          <w:headerReference w:type="even" r:id="rId198"/>
          <w:headerReference w:type="default" r:id="rId199"/>
          <w:footerReference w:type="even" r:id="rId200"/>
          <w:footerReference w:type="default" r:id="rId201"/>
          <w:headerReference w:type="first" r:id="rId202"/>
          <w:footerReference w:type="first" r:id="rId203"/>
          <w:pgSz w:w="12240" w:h="15840"/>
          <w:pgMar w:top="1446" w:right="1077" w:bottom="1447" w:left="737" w:header="454" w:footer="418" w:gutter="0"/>
          <w:cols w:space="720"/>
        </w:sectPr>
      </w:pPr>
    </w:p>
    <w:p w14:paraId="120777B4" w14:textId="77777777" w:rsidR="000825E9" w:rsidRDefault="00000000">
      <w:pPr>
        <w:spacing w:after="667" w:line="265" w:lineRule="auto"/>
        <w:ind w:left="10" w:right="-15"/>
        <w:jc w:val="right"/>
      </w:pPr>
      <w:r>
        <w:rPr>
          <w:b/>
          <w:sz w:val="24"/>
        </w:rPr>
        <w:lastRenderedPageBreak/>
        <w:t>Document Revision History</w:t>
      </w:r>
    </w:p>
    <w:p w14:paraId="4387F5F4" w14:textId="77777777" w:rsidR="000825E9" w:rsidRDefault="00000000">
      <w:pPr>
        <w:pStyle w:val="Heading1"/>
        <w:tabs>
          <w:tab w:val="center" w:pos="2679"/>
        </w:tabs>
        <w:ind w:left="-15" w:firstLine="0"/>
      </w:pPr>
      <w:r>
        <w:t xml:space="preserve">11. </w:t>
      </w:r>
      <w:r>
        <w:tab/>
        <w:t>Document Revision History</w:t>
      </w:r>
    </w:p>
    <w:tbl>
      <w:tblPr>
        <w:tblStyle w:val="TableGrid"/>
        <w:tblW w:w="9346" w:type="dxa"/>
        <w:tblInd w:w="852" w:type="dxa"/>
        <w:tblCellMar>
          <w:top w:w="106" w:type="dxa"/>
          <w:left w:w="64" w:type="dxa"/>
          <w:right w:w="81" w:type="dxa"/>
        </w:tblCellMar>
        <w:tblLook w:val="04A0" w:firstRow="1" w:lastRow="0" w:firstColumn="1" w:lastColumn="0" w:noHBand="0" w:noVBand="1"/>
      </w:tblPr>
      <w:tblGrid>
        <w:gridCol w:w="2336"/>
        <w:gridCol w:w="2337"/>
        <w:gridCol w:w="2337"/>
        <w:gridCol w:w="2336"/>
      </w:tblGrid>
      <w:tr w:rsidR="000825E9" w14:paraId="5271DEF1" w14:textId="77777777">
        <w:trPr>
          <w:trHeight w:val="389"/>
        </w:trPr>
        <w:tc>
          <w:tcPr>
            <w:tcW w:w="2336" w:type="dxa"/>
            <w:tcBorders>
              <w:top w:val="single" w:sz="4" w:space="0" w:color="A7A9AB"/>
              <w:left w:val="single" w:sz="4" w:space="0" w:color="A7A9AB"/>
              <w:bottom w:val="single" w:sz="4" w:space="0" w:color="A7A9AB"/>
              <w:right w:val="single" w:sz="4" w:space="0" w:color="A7A9AB"/>
            </w:tcBorders>
            <w:shd w:val="clear" w:color="auto" w:fill="585858"/>
          </w:tcPr>
          <w:p w14:paraId="51F36902" w14:textId="77777777" w:rsidR="000825E9" w:rsidRDefault="00000000">
            <w:pPr>
              <w:spacing w:after="0" w:line="259" w:lineRule="auto"/>
              <w:ind w:left="0" w:firstLine="0"/>
            </w:pPr>
            <w:r>
              <w:rPr>
                <w:b/>
                <w:color w:val="FFFFFF"/>
              </w:rPr>
              <w:t>Revision</w:t>
            </w:r>
          </w:p>
        </w:tc>
        <w:tc>
          <w:tcPr>
            <w:tcW w:w="2337" w:type="dxa"/>
            <w:tcBorders>
              <w:top w:val="single" w:sz="4" w:space="0" w:color="A7A9AB"/>
              <w:left w:val="single" w:sz="4" w:space="0" w:color="A7A9AB"/>
              <w:bottom w:val="single" w:sz="4" w:space="0" w:color="A7A9AB"/>
              <w:right w:val="single" w:sz="4" w:space="0" w:color="A7A9AB"/>
            </w:tcBorders>
            <w:shd w:val="clear" w:color="auto" w:fill="585858"/>
          </w:tcPr>
          <w:p w14:paraId="021043A1" w14:textId="77777777" w:rsidR="000825E9" w:rsidRDefault="00000000">
            <w:pPr>
              <w:spacing w:after="0" w:line="259" w:lineRule="auto"/>
              <w:ind w:left="1" w:firstLine="0"/>
            </w:pPr>
            <w:r>
              <w:rPr>
                <w:b/>
                <w:color w:val="FFFFFF"/>
              </w:rPr>
              <w:t>Date</w:t>
            </w:r>
          </w:p>
        </w:tc>
        <w:tc>
          <w:tcPr>
            <w:tcW w:w="2337" w:type="dxa"/>
            <w:tcBorders>
              <w:top w:val="single" w:sz="4" w:space="0" w:color="A7A9AB"/>
              <w:left w:val="single" w:sz="4" w:space="0" w:color="A7A9AB"/>
              <w:bottom w:val="single" w:sz="4" w:space="0" w:color="A7A9AB"/>
              <w:right w:val="single" w:sz="4" w:space="0" w:color="A7A9AB"/>
            </w:tcBorders>
            <w:shd w:val="clear" w:color="auto" w:fill="585858"/>
          </w:tcPr>
          <w:p w14:paraId="44FF190E" w14:textId="77777777" w:rsidR="000825E9" w:rsidRDefault="00000000">
            <w:pPr>
              <w:spacing w:after="0" w:line="259" w:lineRule="auto"/>
              <w:ind w:left="1" w:firstLine="0"/>
            </w:pPr>
            <w:r>
              <w:rPr>
                <w:b/>
                <w:color w:val="FFFFFF"/>
              </w:rPr>
              <w:t>Section</w:t>
            </w:r>
          </w:p>
        </w:tc>
        <w:tc>
          <w:tcPr>
            <w:tcW w:w="2336" w:type="dxa"/>
            <w:tcBorders>
              <w:top w:val="single" w:sz="4" w:space="0" w:color="A7A9AB"/>
              <w:left w:val="single" w:sz="4" w:space="0" w:color="A7A9AB"/>
              <w:bottom w:val="single" w:sz="4" w:space="0" w:color="A7A9AB"/>
              <w:right w:val="single" w:sz="4" w:space="0" w:color="A7A9AB"/>
            </w:tcBorders>
            <w:shd w:val="clear" w:color="auto" w:fill="585858"/>
          </w:tcPr>
          <w:p w14:paraId="09711651" w14:textId="77777777" w:rsidR="000825E9" w:rsidRDefault="00000000">
            <w:pPr>
              <w:spacing w:after="0" w:line="259" w:lineRule="auto"/>
              <w:ind w:left="1" w:firstLine="0"/>
            </w:pPr>
            <w:r>
              <w:rPr>
                <w:b/>
                <w:color w:val="FFFFFF"/>
              </w:rPr>
              <w:t>Description</w:t>
            </w:r>
          </w:p>
        </w:tc>
      </w:tr>
      <w:tr w:rsidR="000825E9" w14:paraId="561867C7" w14:textId="77777777">
        <w:trPr>
          <w:trHeight w:val="650"/>
        </w:trPr>
        <w:tc>
          <w:tcPr>
            <w:tcW w:w="2336" w:type="dxa"/>
            <w:tcBorders>
              <w:top w:val="single" w:sz="4" w:space="0" w:color="A7A9AB"/>
              <w:left w:val="single" w:sz="4" w:space="0" w:color="A7A9AB"/>
              <w:bottom w:val="nil"/>
              <w:right w:val="single" w:sz="4" w:space="0" w:color="A7A9AB"/>
            </w:tcBorders>
            <w:shd w:val="clear" w:color="auto" w:fill="F2F2F2"/>
          </w:tcPr>
          <w:p w14:paraId="7582A242" w14:textId="77777777" w:rsidR="000825E9" w:rsidRDefault="00000000">
            <w:pPr>
              <w:spacing w:after="0" w:line="259" w:lineRule="auto"/>
              <w:ind w:left="0" w:firstLine="0"/>
            </w:pPr>
            <w:r>
              <w:t>B</w:t>
            </w:r>
          </w:p>
        </w:tc>
        <w:tc>
          <w:tcPr>
            <w:tcW w:w="2337" w:type="dxa"/>
            <w:tcBorders>
              <w:top w:val="single" w:sz="4" w:space="0" w:color="A7A9AB"/>
              <w:left w:val="single" w:sz="4" w:space="0" w:color="A7A9AB"/>
              <w:bottom w:val="nil"/>
              <w:right w:val="single" w:sz="4" w:space="0" w:color="A7A9AB"/>
            </w:tcBorders>
            <w:shd w:val="clear" w:color="auto" w:fill="F2F2F2"/>
          </w:tcPr>
          <w:p w14:paraId="2F97AE98" w14:textId="77777777" w:rsidR="000825E9" w:rsidRDefault="00000000">
            <w:pPr>
              <w:spacing w:after="0" w:line="259" w:lineRule="auto"/>
              <w:ind w:left="1" w:firstLine="0"/>
            </w:pPr>
            <w:r>
              <w:t>06/2019</w:t>
            </w:r>
          </w:p>
        </w:tc>
        <w:tc>
          <w:tcPr>
            <w:tcW w:w="2337" w:type="dxa"/>
            <w:tcBorders>
              <w:top w:val="single" w:sz="4" w:space="0" w:color="A7A9AB"/>
              <w:left w:val="single" w:sz="4" w:space="0" w:color="A7A9AB"/>
              <w:bottom w:val="single" w:sz="4" w:space="0" w:color="A7A9AB"/>
              <w:right w:val="single" w:sz="4" w:space="0" w:color="A7A9AB"/>
            </w:tcBorders>
            <w:shd w:val="clear" w:color="auto" w:fill="F2F2F2"/>
          </w:tcPr>
          <w:p w14:paraId="6911D75B" w14:textId="77777777" w:rsidR="000825E9" w:rsidRDefault="00000000">
            <w:pPr>
              <w:spacing w:after="12" w:line="259" w:lineRule="auto"/>
              <w:ind w:left="1" w:firstLine="0"/>
            </w:pPr>
            <w:r>
              <w:rPr>
                <w:color w:val="0000FF"/>
              </w:rPr>
              <w:t>1.1  MiWi v6.3 Release</w:t>
            </w:r>
          </w:p>
          <w:p w14:paraId="6C7FAB9A" w14:textId="77777777" w:rsidR="000825E9" w:rsidRDefault="00000000">
            <w:pPr>
              <w:spacing w:after="0" w:line="259" w:lineRule="auto"/>
              <w:ind w:left="1" w:firstLine="0"/>
            </w:pPr>
            <w:r>
              <w:rPr>
                <w:color w:val="0000FF"/>
              </w:rPr>
              <w:t>Content</w:t>
            </w:r>
          </w:p>
        </w:tc>
        <w:tc>
          <w:tcPr>
            <w:tcW w:w="2336" w:type="dxa"/>
            <w:tcBorders>
              <w:top w:val="single" w:sz="4" w:space="0" w:color="A7A9AB"/>
              <w:left w:val="single" w:sz="4" w:space="0" w:color="A7A9AB"/>
              <w:bottom w:val="single" w:sz="4" w:space="0" w:color="A7A9AB"/>
              <w:right w:val="single" w:sz="4" w:space="0" w:color="A7A9AB"/>
            </w:tcBorders>
            <w:shd w:val="clear" w:color="auto" w:fill="F2F2F2"/>
          </w:tcPr>
          <w:p w14:paraId="78E72236" w14:textId="77777777" w:rsidR="000825E9" w:rsidRDefault="00000000">
            <w:pPr>
              <w:spacing w:after="0" w:line="259" w:lineRule="auto"/>
              <w:ind w:left="1" w:firstLine="0"/>
            </w:pPr>
            <w:r>
              <w:t>Updated the title from 6.2 to 6.3.</w:t>
            </w:r>
          </w:p>
        </w:tc>
      </w:tr>
      <w:tr w:rsidR="000825E9" w14:paraId="2E6C9D1B" w14:textId="77777777">
        <w:trPr>
          <w:trHeight w:val="750"/>
        </w:trPr>
        <w:tc>
          <w:tcPr>
            <w:tcW w:w="2336" w:type="dxa"/>
            <w:tcBorders>
              <w:top w:val="nil"/>
              <w:left w:val="single" w:sz="4" w:space="0" w:color="A7A9AB"/>
              <w:bottom w:val="nil"/>
              <w:right w:val="single" w:sz="4" w:space="0" w:color="A7A9AB"/>
            </w:tcBorders>
            <w:shd w:val="clear" w:color="auto" w:fill="F2F2F2"/>
          </w:tcPr>
          <w:p w14:paraId="0152285F" w14:textId="77777777" w:rsidR="000825E9" w:rsidRDefault="000825E9">
            <w:pPr>
              <w:spacing w:after="160" w:line="259" w:lineRule="auto"/>
              <w:ind w:left="0" w:firstLine="0"/>
            </w:pPr>
          </w:p>
        </w:tc>
        <w:tc>
          <w:tcPr>
            <w:tcW w:w="2337" w:type="dxa"/>
            <w:tcBorders>
              <w:top w:val="nil"/>
              <w:left w:val="single" w:sz="4" w:space="0" w:color="A7A9AB"/>
              <w:bottom w:val="nil"/>
              <w:right w:val="single" w:sz="4" w:space="0" w:color="A7A9AB"/>
            </w:tcBorders>
            <w:shd w:val="clear" w:color="auto" w:fill="F2F2F2"/>
          </w:tcPr>
          <w:p w14:paraId="47E36747" w14:textId="77777777" w:rsidR="000825E9" w:rsidRDefault="000825E9">
            <w:pPr>
              <w:spacing w:after="160" w:line="259" w:lineRule="auto"/>
              <w:ind w:left="0" w:firstLine="0"/>
            </w:pPr>
          </w:p>
        </w:tc>
        <w:tc>
          <w:tcPr>
            <w:tcW w:w="2337" w:type="dxa"/>
            <w:tcBorders>
              <w:top w:val="single" w:sz="4" w:space="0" w:color="A7A9AB"/>
              <w:left w:val="single" w:sz="4" w:space="0" w:color="A7A9AB"/>
              <w:bottom w:val="single" w:sz="4" w:space="0" w:color="A7A9AB"/>
              <w:right w:val="single" w:sz="4" w:space="0" w:color="A7A9AB"/>
            </w:tcBorders>
            <w:shd w:val="clear" w:color="auto" w:fill="D9D9D9"/>
            <w:vAlign w:val="center"/>
          </w:tcPr>
          <w:p w14:paraId="79FDF36B" w14:textId="77777777" w:rsidR="000825E9" w:rsidRDefault="00000000">
            <w:pPr>
              <w:numPr>
                <w:ilvl w:val="0"/>
                <w:numId w:val="46"/>
              </w:numPr>
              <w:spacing w:after="75" w:line="259" w:lineRule="auto"/>
              <w:ind w:hanging="255"/>
            </w:pPr>
            <w:r>
              <w:rPr>
                <w:color w:val="0000FF"/>
              </w:rPr>
              <w:t>Table 5-1</w:t>
            </w:r>
          </w:p>
          <w:p w14:paraId="1E70595E" w14:textId="77777777" w:rsidR="000825E9" w:rsidRDefault="00000000">
            <w:pPr>
              <w:numPr>
                <w:ilvl w:val="0"/>
                <w:numId w:val="46"/>
              </w:numPr>
              <w:spacing w:after="0" w:line="259" w:lineRule="auto"/>
              <w:ind w:hanging="255"/>
            </w:pPr>
            <w:r>
              <w:rPr>
                <w:color w:val="0000FF"/>
              </w:rPr>
              <w:t>Figure 5-2</w:t>
            </w:r>
          </w:p>
        </w:tc>
        <w:tc>
          <w:tcPr>
            <w:tcW w:w="2336" w:type="dxa"/>
            <w:tcBorders>
              <w:top w:val="single" w:sz="4" w:space="0" w:color="A7A9AB"/>
              <w:left w:val="single" w:sz="4" w:space="0" w:color="A7A9AB"/>
              <w:bottom w:val="single" w:sz="4" w:space="0" w:color="A7A9AB"/>
              <w:right w:val="single" w:sz="4" w:space="0" w:color="A7A9AB"/>
            </w:tcBorders>
            <w:shd w:val="clear" w:color="auto" w:fill="D9D9D9"/>
          </w:tcPr>
          <w:p w14:paraId="57212A9D" w14:textId="77777777" w:rsidR="000825E9" w:rsidRDefault="00000000">
            <w:pPr>
              <w:spacing w:after="0" w:line="259" w:lineRule="auto"/>
              <w:ind w:left="1" w:firstLine="0"/>
            </w:pPr>
            <w:r>
              <w:t>Updated</w:t>
            </w:r>
          </w:p>
        </w:tc>
      </w:tr>
      <w:tr w:rsidR="000825E9" w14:paraId="11E7243B" w14:textId="77777777">
        <w:trPr>
          <w:trHeight w:val="750"/>
        </w:trPr>
        <w:tc>
          <w:tcPr>
            <w:tcW w:w="2336" w:type="dxa"/>
            <w:tcBorders>
              <w:top w:val="nil"/>
              <w:left w:val="single" w:sz="4" w:space="0" w:color="A7A9AB"/>
              <w:bottom w:val="nil"/>
              <w:right w:val="single" w:sz="4" w:space="0" w:color="A7A9AB"/>
            </w:tcBorders>
            <w:shd w:val="clear" w:color="auto" w:fill="F2F2F2"/>
          </w:tcPr>
          <w:p w14:paraId="17D3E702" w14:textId="77777777" w:rsidR="000825E9" w:rsidRDefault="000825E9">
            <w:pPr>
              <w:spacing w:after="160" w:line="259" w:lineRule="auto"/>
              <w:ind w:left="0" w:firstLine="0"/>
            </w:pPr>
          </w:p>
        </w:tc>
        <w:tc>
          <w:tcPr>
            <w:tcW w:w="2337" w:type="dxa"/>
            <w:tcBorders>
              <w:top w:val="nil"/>
              <w:left w:val="single" w:sz="4" w:space="0" w:color="A7A9AB"/>
              <w:bottom w:val="nil"/>
              <w:right w:val="single" w:sz="4" w:space="0" w:color="A7A9AB"/>
            </w:tcBorders>
            <w:shd w:val="clear" w:color="auto" w:fill="F2F2F2"/>
          </w:tcPr>
          <w:p w14:paraId="3751F52B" w14:textId="77777777" w:rsidR="000825E9" w:rsidRDefault="000825E9">
            <w:pPr>
              <w:spacing w:after="160" w:line="259" w:lineRule="auto"/>
              <w:ind w:left="0" w:firstLine="0"/>
            </w:pPr>
          </w:p>
        </w:tc>
        <w:tc>
          <w:tcPr>
            <w:tcW w:w="2337" w:type="dxa"/>
            <w:tcBorders>
              <w:top w:val="single" w:sz="4" w:space="0" w:color="A7A9AB"/>
              <w:left w:val="single" w:sz="4" w:space="0" w:color="A7A9AB"/>
              <w:bottom w:val="single" w:sz="4" w:space="0" w:color="A7A9AB"/>
              <w:right w:val="single" w:sz="4" w:space="0" w:color="A7A9AB"/>
            </w:tcBorders>
            <w:shd w:val="clear" w:color="auto" w:fill="F2F2F2"/>
            <w:vAlign w:val="center"/>
          </w:tcPr>
          <w:p w14:paraId="5E374A5C" w14:textId="77777777" w:rsidR="000825E9" w:rsidRDefault="00000000">
            <w:pPr>
              <w:numPr>
                <w:ilvl w:val="0"/>
                <w:numId w:val="47"/>
              </w:numPr>
              <w:spacing w:after="75" w:line="259" w:lineRule="auto"/>
              <w:ind w:hanging="255"/>
            </w:pPr>
            <w:r>
              <w:rPr>
                <w:color w:val="0000FF"/>
              </w:rPr>
              <w:t>Table 7-1</w:t>
            </w:r>
          </w:p>
          <w:p w14:paraId="0A2CA02A" w14:textId="77777777" w:rsidR="000825E9" w:rsidRDefault="00000000">
            <w:pPr>
              <w:numPr>
                <w:ilvl w:val="0"/>
                <w:numId w:val="47"/>
              </w:numPr>
              <w:spacing w:after="0" w:line="259" w:lineRule="auto"/>
              <w:ind w:hanging="255"/>
            </w:pPr>
            <w:r>
              <w:rPr>
                <w:color w:val="0000FF"/>
              </w:rPr>
              <w:t>Figure 7-3</w:t>
            </w:r>
          </w:p>
        </w:tc>
        <w:tc>
          <w:tcPr>
            <w:tcW w:w="2336" w:type="dxa"/>
            <w:tcBorders>
              <w:top w:val="single" w:sz="4" w:space="0" w:color="A7A9AB"/>
              <w:left w:val="single" w:sz="4" w:space="0" w:color="A7A9AB"/>
              <w:bottom w:val="single" w:sz="4" w:space="0" w:color="A7A9AB"/>
              <w:right w:val="single" w:sz="4" w:space="0" w:color="A7A9AB"/>
            </w:tcBorders>
            <w:shd w:val="clear" w:color="auto" w:fill="F2F2F2"/>
          </w:tcPr>
          <w:p w14:paraId="6D091E95" w14:textId="77777777" w:rsidR="000825E9" w:rsidRDefault="00000000">
            <w:pPr>
              <w:spacing w:after="0" w:line="259" w:lineRule="auto"/>
              <w:ind w:left="1" w:firstLine="0"/>
            </w:pPr>
            <w:r>
              <w:t>Updated</w:t>
            </w:r>
          </w:p>
        </w:tc>
      </w:tr>
      <w:tr w:rsidR="000825E9" w14:paraId="68BF1C13" w14:textId="77777777">
        <w:trPr>
          <w:trHeight w:val="389"/>
        </w:trPr>
        <w:tc>
          <w:tcPr>
            <w:tcW w:w="2336" w:type="dxa"/>
            <w:tcBorders>
              <w:top w:val="nil"/>
              <w:left w:val="single" w:sz="4" w:space="0" w:color="A7A9AB"/>
              <w:bottom w:val="single" w:sz="4" w:space="0" w:color="A7A9AB"/>
              <w:right w:val="single" w:sz="4" w:space="0" w:color="A7A9AB"/>
            </w:tcBorders>
            <w:shd w:val="clear" w:color="auto" w:fill="F2F2F2"/>
          </w:tcPr>
          <w:p w14:paraId="6B65A6B3" w14:textId="77777777" w:rsidR="000825E9" w:rsidRDefault="000825E9">
            <w:pPr>
              <w:spacing w:after="160" w:line="259" w:lineRule="auto"/>
              <w:ind w:left="0" w:firstLine="0"/>
            </w:pPr>
          </w:p>
        </w:tc>
        <w:tc>
          <w:tcPr>
            <w:tcW w:w="2337" w:type="dxa"/>
            <w:tcBorders>
              <w:top w:val="nil"/>
              <w:left w:val="single" w:sz="4" w:space="0" w:color="A7A9AB"/>
              <w:bottom w:val="single" w:sz="4" w:space="0" w:color="A7A9AB"/>
              <w:right w:val="single" w:sz="4" w:space="0" w:color="A7A9AB"/>
            </w:tcBorders>
            <w:shd w:val="clear" w:color="auto" w:fill="F2F2F2"/>
          </w:tcPr>
          <w:p w14:paraId="35B914DE" w14:textId="77777777" w:rsidR="000825E9" w:rsidRDefault="000825E9">
            <w:pPr>
              <w:spacing w:after="160" w:line="259" w:lineRule="auto"/>
              <w:ind w:left="0" w:firstLine="0"/>
            </w:pPr>
          </w:p>
        </w:tc>
        <w:tc>
          <w:tcPr>
            <w:tcW w:w="2337" w:type="dxa"/>
            <w:tcBorders>
              <w:top w:val="single" w:sz="4" w:space="0" w:color="A7A9AB"/>
              <w:left w:val="single" w:sz="4" w:space="0" w:color="A7A9AB"/>
              <w:bottom w:val="single" w:sz="4" w:space="0" w:color="A7A9AB"/>
              <w:right w:val="single" w:sz="4" w:space="0" w:color="A7A9AB"/>
            </w:tcBorders>
            <w:shd w:val="clear" w:color="auto" w:fill="D9D9D9"/>
          </w:tcPr>
          <w:p w14:paraId="18625B99" w14:textId="77777777" w:rsidR="000825E9" w:rsidRDefault="00000000">
            <w:pPr>
              <w:spacing w:after="0" w:line="259" w:lineRule="auto"/>
              <w:ind w:left="1" w:firstLine="0"/>
            </w:pPr>
            <w:r>
              <w:rPr>
                <w:color w:val="0000FF"/>
              </w:rPr>
              <w:t>8.4  Identifying Nodes</w:t>
            </w:r>
          </w:p>
        </w:tc>
        <w:tc>
          <w:tcPr>
            <w:tcW w:w="2336" w:type="dxa"/>
            <w:tcBorders>
              <w:top w:val="single" w:sz="4" w:space="0" w:color="A7A9AB"/>
              <w:left w:val="single" w:sz="4" w:space="0" w:color="A7A9AB"/>
              <w:bottom w:val="single" w:sz="4" w:space="0" w:color="A7A9AB"/>
              <w:right w:val="single" w:sz="4" w:space="0" w:color="A7A9AB"/>
            </w:tcBorders>
            <w:shd w:val="clear" w:color="auto" w:fill="D9D9D9"/>
          </w:tcPr>
          <w:p w14:paraId="1060B2FC" w14:textId="77777777" w:rsidR="000825E9" w:rsidRDefault="00000000">
            <w:pPr>
              <w:spacing w:after="0" w:line="259" w:lineRule="auto"/>
              <w:ind w:left="1" w:firstLine="0"/>
              <w:jc w:val="both"/>
            </w:pPr>
            <w:r>
              <w:t>Added a new paragraph.</w:t>
            </w:r>
          </w:p>
        </w:tc>
      </w:tr>
      <w:tr w:rsidR="000825E9" w14:paraId="0044C6BE" w14:textId="77777777">
        <w:trPr>
          <w:trHeight w:val="391"/>
        </w:trPr>
        <w:tc>
          <w:tcPr>
            <w:tcW w:w="2336" w:type="dxa"/>
            <w:tcBorders>
              <w:top w:val="single" w:sz="4" w:space="0" w:color="A7A9AB"/>
              <w:left w:val="single" w:sz="4" w:space="0" w:color="A7A9AB"/>
              <w:bottom w:val="single" w:sz="4" w:space="0" w:color="A7A9AB"/>
              <w:right w:val="single" w:sz="4" w:space="0" w:color="A7A9AB"/>
            </w:tcBorders>
            <w:shd w:val="clear" w:color="auto" w:fill="F2F2F2"/>
          </w:tcPr>
          <w:p w14:paraId="06A4FD64" w14:textId="77777777" w:rsidR="000825E9" w:rsidRDefault="00000000">
            <w:pPr>
              <w:spacing w:after="0" w:line="259" w:lineRule="auto"/>
              <w:ind w:left="0" w:firstLine="0"/>
            </w:pPr>
            <w:r>
              <w:t>A</w:t>
            </w:r>
          </w:p>
        </w:tc>
        <w:tc>
          <w:tcPr>
            <w:tcW w:w="2337" w:type="dxa"/>
            <w:tcBorders>
              <w:top w:val="single" w:sz="4" w:space="0" w:color="A7A9AB"/>
              <w:left w:val="single" w:sz="4" w:space="0" w:color="A7A9AB"/>
              <w:bottom w:val="single" w:sz="4" w:space="0" w:color="A7A9AB"/>
              <w:right w:val="single" w:sz="4" w:space="0" w:color="A7A9AB"/>
            </w:tcBorders>
            <w:shd w:val="clear" w:color="auto" w:fill="F2F2F2"/>
          </w:tcPr>
          <w:p w14:paraId="02999BCE" w14:textId="77777777" w:rsidR="000825E9" w:rsidRDefault="00000000">
            <w:pPr>
              <w:spacing w:after="0" w:line="259" w:lineRule="auto"/>
              <w:ind w:left="1" w:firstLine="0"/>
            </w:pPr>
            <w:r>
              <w:t>02/2019</w:t>
            </w:r>
          </w:p>
        </w:tc>
        <w:tc>
          <w:tcPr>
            <w:tcW w:w="2337" w:type="dxa"/>
            <w:tcBorders>
              <w:top w:val="single" w:sz="4" w:space="0" w:color="A7A9AB"/>
              <w:left w:val="single" w:sz="4" w:space="0" w:color="A7A9AB"/>
              <w:bottom w:val="single" w:sz="4" w:space="0" w:color="A7A9AB"/>
              <w:right w:val="single" w:sz="4" w:space="0" w:color="A7A9AB"/>
            </w:tcBorders>
            <w:shd w:val="clear" w:color="auto" w:fill="F2F2F2"/>
          </w:tcPr>
          <w:p w14:paraId="59FAE355" w14:textId="77777777" w:rsidR="000825E9" w:rsidRDefault="00000000">
            <w:pPr>
              <w:spacing w:after="0" w:line="259" w:lineRule="auto"/>
              <w:ind w:left="1" w:firstLine="0"/>
            </w:pPr>
            <w:r>
              <w:t>Document</w:t>
            </w:r>
          </w:p>
        </w:tc>
        <w:tc>
          <w:tcPr>
            <w:tcW w:w="2336" w:type="dxa"/>
            <w:tcBorders>
              <w:top w:val="single" w:sz="4" w:space="0" w:color="A7A9AB"/>
              <w:left w:val="single" w:sz="4" w:space="0" w:color="A7A9AB"/>
              <w:bottom w:val="single" w:sz="4" w:space="0" w:color="A7A9AB"/>
              <w:right w:val="single" w:sz="4" w:space="0" w:color="A7A9AB"/>
            </w:tcBorders>
            <w:shd w:val="clear" w:color="auto" w:fill="F2F2F2"/>
          </w:tcPr>
          <w:p w14:paraId="08F02840" w14:textId="77777777" w:rsidR="000825E9" w:rsidRDefault="00000000">
            <w:pPr>
              <w:spacing w:after="0" w:line="259" w:lineRule="auto"/>
              <w:ind w:left="1" w:firstLine="0"/>
            </w:pPr>
            <w:r>
              <w:t>Initial Revision</w:t>
            </w:r>
          </w:p>
        </w:tc>
      </w:tr>
    </w:tbl>
    <w:p w14:paraId="69890FEF" w14:textId="77777777" w:rsidR="000825E9" w:rsidRDefault="00000000">
      <w:r>
        <w:br w:type="page"/>
      </w:r>
    </w:p>
    <w:p w14:paraId="4A352468" w14:textId="77777777" w:rsidR="000825E9" w:rsidRDefault="00000000">
      <w:pPr>
        <w:pStyle w:val="Heading1"/>
        <w:ind w:left="860"/>
      </w:pPr>
      <w:r>
        <w:lastRenderedPageBreak/>
        <w:t>The Microchip Website</w:t>
      </w:r>
    </w:p>
    <w:p w14:paraId="73C2972C" w14:textId="77777777" w:rsidR="000825E9" w:rsidRDefault="00000000">
      <w:pPr>
        <w:spacing w:after="189" w:line="259" w:lineRule="auto"/>
        <w:ind w:left="850" w:firstLine="0"/>
      </w:pPr>
      <w:r>
        <w:rPr>
          <w:rFonts w:ascii="Calibri" w:eastAsia="Calibri" w:hAnsi="Calibri" w:cs="Calibri"/>
          <w:noProof/>
          <w:sz w:val="22"/>
        </w:rPr>
        <mc:AlternateContent>
          <mc:Choice Requires="wpg">
            <w:drawing>
              <wp:inline distT="0" distB="0" distL="0" distR="0" wp14:anchorId="4455B358" wp14:editId="26CE0678">
                <wp:extent cx="5936400" cy="12700"/>
                <wp:effectExtent l="0" t="0" r="0" b="0"/>
                <wp:docPr id="41323" name="Group 41323"/>
                <wp:cNvGraphicFramePr/>
                <a:graphic xmlns:a="http://schemas.openxmlformats.org/drawingml/2006/main">
                  <a:graphicData uri="http://schemas.microsoft.com/office/word/2010/wordprocessingGroup">
                    <wpg:wgp>
                      <wpg:cNvGrpSpPr/>
                      <wpg:grpSpPr>
                        <a:xfrm>
                          <a:off x="0" y="0"/>
                          <a:ext cx="5936400" cy="12700"/>
                          <a:chOff x="0" y="0"/>
                          <a:chExt cx="5936400" cy="12700"/>
                        </a:xfrm>
                      </wpg:grpSpPr>
                      <wps:wsp>
                        <wps:cNvPr id="3672" name="Shape 3672"/>
                        <wps:cNvSpPr/>
                        <wps:spPr>
                          <a:xfrm>
                            <a:off x="0" y="0"/>
                            <a:ext cx="5936400" cy="0"/>
                          </a:xfrm>
                          <a:custGeom>
                            <a:avLst/>
                            <a:gdLst/>
                            <a:ahLst/>
                            <a:cxnLst/>
                            <a:rect l="0" t="0" r="0" b="0"/>
                            <a:pathLst>
                              <a:path w="5936400">
                                <a:moveTo>
                                  <a:pt x="5936400" y="0"/>
                                </a:moveTo>
                                <a:lnTo>
                                  <a:pt x="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323" style="width:467.433pt;height:1pt;mso-position-horizontal-relative:char;mso-position-vertical-relative:line" coordsize="59364,127">
                <v:shape id="Shape 3672" style="position:absolute;width:59364;height:0;left:0;top:0;" coordsize="5936400,0" path="m5936400,0l0,0">
                  <v:stroke weight="1pt" endcap="round" joinstyle="miter" miterlimit="10" on="true" color="#000000"/>
                  <v:fill on="false" color="#000000" opacity="0"/>
                </v:shape>
              </v:group>
            </w:pict>
          </mc:Fallback>
        </mc:AlternateContent>
      </w:r>
    </w:p>
    <w:p w14:paraId="0B2E7AAF" w14:textId="77777777" w:rsidR="000825E9" w:rsidRDefault="00000000">
      <w:pPr>
        <w:spacing w:after="139"/>
        <w:ind w:left="860" w:right="14"/>
      </w:pPr>
      <w:r>
        <w:t xml:space="preserve">Microchip provides online support via our website at </w:t>
      </w:r>
      <w:hyperlink r:id="rId204">
        <w:r>
          <w:rPr>
            <w:color w:val="0000FF"/>
          </w:rPr>
          <w:t>http://www.microchip.com/</w:t>
        </w:r>
      </w:hyperlink>
      <w:hyperlink r:id="rId205">
        <w:r>
          <w:t>.</w:t>
        </w:r>
      </w:hyperlink>
      <w:r>
        <w:t xml:space="preserve"> This website is used to make files and information easily available to customers. Some of the content available includes:</w:t>
      </w:r>
    </w:p>
    <w:p w14:paraId="11253D41" w14:textId="77777777" w:rsidR="000825E9" w:rsidRDefault="00000000">
      <w:pPr>
        <w:numPr>
          <w:ilvl w:val="0"/>
          <w:numId w:val="41"/>
        </w:numPr>
        <w:spacing w:after="54" w:line="275" w:lineRule="auto"/>
        <w:ind w:right="14" w:hanging="255"/>
      </w:pPr>
      <w:r>
        <w:rPr>
          <w:b/>
        </w:rPr>
        <w:t>Product Support</w:t>
      </w:r>
      <w:r>
        <w:t xml:space="preserve"> – Data sheets and errata, application notes and sample programs, design resources, user’s guides and hardware support documents, latest software releases and archived software</w:t>
      </w:r>
    </w:p>
    <w:p w14:paraId="5CABAA7F" w14:textId="77777777" w:rsidR="000825E9" w:rsidRDefault="00000000">
      <w:pPr>
        <w:numPr>
          <w:ilvl w:val="0"/>
          <w:numId w:val="41"/>
        </w:numPr>
        <w:ind w:right="14" w:hanging="255"/>
      </w:pPr>
      <w:r>
        <w:rPr>
          <w:b/>
        </w:rPr>
        <w:t>General Technical Support</w:t>
      </w:r>
      <w:r>
        <w:t xml:space="preserve"> – Frequently Asked Questions (FAQs), technical support requests, online discussion groups, Microchip design partner program member listing</w:t>
      </w:r>
    </w:p>
    <w:p w14:paraId="40B8B9B5" w14:textId="77777777" w:rsidR="000825E9" w:rsidRDefault="00000000">
      <w:pPr>
        <w:numPr>
          <w:ilvl w:val="0"/>
          <w:numId w:val="41"/>
        </w:numPr>
        <w:spacing w:after="398"/>
        <w:ind w:right="14" w:hanging="255"/>
      </w:pPr>
      <w:r>
        <w:rPr>
          <w:b/>
        </w:rPr>
        <w:t>Business of Microchip</w:t>
      </w:r>
      <w:r>
        <w:t xml:space="preserve"> – Product selector and ordering guides, latest Microchip press releases, listing of seminars and events, listings of Microchip sales offices, distributors and factory representatives</w:t>
      </w:r>
    </w:p>
    <w:p w14:paraId="09B919FE" w14:textId="77777777" w:rsidR="000825E9" w:rsidRDefault="00000000">
      <w:pPr>
        <w:pStyle w:val="Heading1"/>
        <w:ind w:left="860"/>
      </w:pPr>
      <w:r>
        <w:t>Product Change Notification Service</w:t>
      </w:r>
    </w:p>
    <w:p w14:paraId="1D26D275" w14:textId="77777777" w:rsidR="000825E9" w:rsidRDefault="00000000">
      <w:pPr>
        <w:spacing w:after="189" w:line="259" w:lineRule="auto"/>
        <w:ind w:left="850" w:firstLine="0"/>
      </w:pPr>
      <w:r>
        <w:rPr>
          <w:rFonts w:ascii="Calibri" w:eastAsia="Calibri" w:hAnsi="Calibri" w:cs="Calibri"/>
          <w:noProof/>
          <w:sz w:val="22"/>
        </w:rPr>
        <mc:AlternateContent>
          <mc:Choice Requires="wpg">
            <w:drawing>
              <wp:inline distT="0" distB="0" distL="0" distR="0" wp14:anchorId="48DAF8B8" wp14:editId="13847D7E">
                <wp:extent cx="5936400" cy="12700"/>
                <wp:effectExtent l="0" t="0" r="0" b="0"/>
                <wp:docPr id="41324" name="Group 41324"/>
                <wp:cNvGraphicFramePr/>
                <a:graphic xmlns:a="http://schemas.openxmlformats.org/drawingml/2006/main">
                  <a:graphicData uri="http://schemas.microsoft.com/office/word/2010/wordprocessingGroup">
                    <wpg:wgp>
                      <wpg:cNvGrpSpPr/>
                      <wpg:grpSpPr>
                        <a:xfrm>
                          <a:off x="0" y="0"/>
                          <a:ext cx="5936400" cy="12700"/>
                          <a:chOff x="0" y="0"/>
                          <a:chExt cx="5936400" cy="12700"/>
                        </a:xfrm>
                      </wpg:grpSpPr>
                      <wps:wsp>
                        <wps:cNvPr id="3693" name="Shape 3693"/>
                        <wps:cNvSpPr/>
                        <wps:spPr>
                          <a:xfrm>
                            <a:off x="0" y="0"/>
                            <a:ext cx="5936400" cy="0"/>
                          </a:xfrm>
                          <a:custGeom>
                            <a:avLst/>
                            <a:gdLst/>
                            <a:ahLst/>
                            <a:cxnLst/>
                            <a:rect l="0" t="0" r="0" b="0"/>
                            <a:pathLst>
                              <a:path w="5936400">
                                <a:moveTo>
                                  <a:pt x="5936400" y="0"/>
                                </a:moveTo>
                                <a:lnTo>
                                  <a:pt x="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324" style="width:467.433pt;height:1pt;mso-position-horizontal-relative:char;mso-position-vertical-relative:line" coordsize="59364,127">
                <v:shape id="Shape 3693" style="position:absolute;width:59364;height:0;left:0;top:0;" coordsize="5936400,0" path="m5936400,0l0,0">
                  <v:stroke weight="1pt" endcap="round" joinstyle="miter" miterlimit="10" on="true" color="#000000"/>
                  <v:fill on="false" color="#000000" opacity="0"/>
                </v:shape>
              </v:group>
            </w:pict>
          </mc:Fallback>
        </mc:AlternateContent>
      </w:r>
    </w:p>
    <w:p w14:paraId="75649A48" w14:textId="77777777" w:rsidR="000825E9" w:rsidRDefault="00000000">
      <w:pPr>
        <w:spacing w:after="122"/>
        <w:ind w:left="860" w:right="14"/>
      </w:pPr>
      <w:r>
        <w:t>Microchip’s product change notification service helps keep customers current on Microchip products. Subscribers will receive email notification whenever there are changes, updates, revisions or errata related to a specified product family or development tool of interest.</w:t>
      </w:r>
    </w:p>
    <w:p w14:paraId="2F7FBCCF" w14:textId="77777777" w:rsidR="000825E9" w:rsidRDefault="00000000">
      <w:pPr>
        <w:spacing w:after="400"/>
        <w:ind w:left="860" w:right="14"/>
      </w:pPr>
      <w:r>
        <w:t xml:space="preserve">To register, go to </w:t>
      </w:r>
      <w:hyperlink r:id="rId206">
        <w:r>
          <w:rPr>
            <w:color w:val="0000FF"/>
          </w:rPr>
          <w:t>http://www.microchip.com/pcn</w:t>
        </w:r>
      </w:hyperlink>
      <w:hyperlink r:id="rId207">
        <w:r>
          <w:t xml:space="preserve"> </w:t>
        </w:r>
      </w:hyperlink>
      <w:r>
        <w:t>and follow the registration instructions.</w:t>
      </w:r>
    </w:p>
    <w:p w14:paraId="527B2664" w14:textId="77777777" w:rsidR="000825E9" w:rsidRDefault="00000000">
      <w:pPr>
        <w:pStyle w:val="Heading1"/>
        <w:ind w:left="860"/>
      </w:pPr>
      <w:r>
        <w:t>Customer Support</w:t>
      </w:r>
    </w:p>
    <w:p w14:paraId="597CB852" w14:textId="77777777" w:rsidR="000825E9" w:rsidRDefault="00000000">
      <w:pPr>
        <w:spacing w:after="189" w:line="259" w:lineRule="auto"/>
        <w:ind w:left="850" w:firstLine="0"/>
      </w:pPr>
      <w:r>
        <w:rPr>
          <w:rFonts w:ascii="Calibri" w:eastAsia="Calibri" w:hAnsi="Calibri" w:cs="Calibri"/>
          <w:noProof/>
          <w:sz w:val="22"/>
        </w:rPr>
        <mc:AlternateContent>
          <mc:Choice Requires="wpg">
            <w:drawing>
              <wp:inline distT="0" distB="0" distL="0" distR="0" wp14:anchorId="5CCF0BA9" wp14:editId="0DFF37C7">
                <wp:extent cx="5936400" cy="12700"/>
                <wp:effectExtent l="0" t="0" r="0" b="0"/>
                <wp:docPr id="41325" name="Group 41325"/>
                <wp:cNvGraphicFramePr/>
                <a:graphic xmlns:a="http://schemas.openxmlformats.org/drawingml/2006/main">
                  <a:graphicData uri="http://schemas.microsoft.com/office/word/2010/wordprocessingGroup">
                    <wpg:wgp>
                      <wpg:cNvGrpSpPr/>
                      <wpg:grpSpPr>
                        <a:xfrm>
                          <a:off x="0" y="0"/>
                          <a:ext cx="5936400" cy="12700"/>
                          <a:chOff x="0" y="0"/>
                          <a:chExt cx="5936400" cy="12700"/>
                        </a:xfrm>
                      </wpg:grpSpPr>
                      <wps:wsp>
                        <wps:cNvPr id="3702" name="Shape 3702"/>
                        <wps:cNvSpPr/>
                        <wps:spPr>
                          <a:xfrm>
                            <a:off x="0" y="0"/>
                            <a:ext cx="5936400" cy="0"/>
                          </a:xfrm>
                          <a:custGeom>
                            <a:avLst/>
                            <a:gdLst/>
                            <a:ahLst/>
                            <a:cxnLst/>
                            <a:rect l="0" t="0" r="0" b="0"/>
                            <a:pathLst>
                              <a:path w="5936400">
                                <a:moveTo>
                                  <a:pt x="5936400" y="0"/>
                                </a:moveTo>
                                <a:lnTo>
                                  <a:pt x="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325" style="width:467.433pt;height:1pt;mso-position-horizontal-relative:char;mso-position-vertical-relative:line" coordsize="59364,127">
                <v:shape id="Shape 3702" style="position:absolute;width:59364;height:0;left:0;top:0;" coordsize="5936400,0" path="m5936400,0l0,0">
                  <v:stroke weight="1pt" endcap="round" joinstyle="miter" miterlimit="10" on="true" color="#000000"/>
                  <v:fill on="false" color="#000000" opacity="0"/>
                </v:shape>
              </v:group>
            </w:pict>
          </mc:Fallback>
        </mc:AlternateContent>
      </w:r>
    </w:p>
    <w:p w14:paraId="20B81482" w14:textId="77777777" w:rsidR="000825E9" w:rsidRDefault="00000000">
      <w:pPr>
        <w:spacing w:after="141"/>
        <w:ind w:left="860" w:right="14"/>
      </w:pPr>
      <w:r>
        <w:t>Users of Microchip products can receive assistance through several channels:</w:t>
      </w:r>
    </w:p>
    <w:p w14:paraId="50F77639" w14:textId="77777777" w:rsidR="000825E9" w:rsidRDefault="00000000">
      <w:pPr>
        <w:numPr>
          <w:ilvl w:val="0"/>
          <w:numId w:val="42"/>
        </w:numPr>
        <w:ind w:right="14" w:hanging="255"/>
      </w:pPr>
      <w:r>
        <w:t>Distributor or Representative</w:t>
      </w:r>
    </w:p>
    <w:p w14:paraId="407F4EFC" w14:textId="77777777" w:rsidR="000825E9" w:rsidRDefault="00000000">
      <w:pPr>
        <w:numPr>
          <w:ilvl w:val="0"/>
          <w:numId w:val="42"/>
        </w:numPr>
        <w:ind w:right="14" w:hanging="255"/>
      </w:pPr>
      <w:r>
        <w:t>Local Sales Office</w:t>
      </w:r>
    </w:p>
    <w:p w14:paraId="6F05F110" w14:textId="77777777" w:rsidR="000825E9" w:rsidRDefault="00000000">
      <w:pPr>
        <w:numPr>
          <w:ilvl w:val="0"/>
          <w:numId w:val="42"/>
        </w:numPr>
        <w:ind w:right="14" w:hanging="255"/>
      </w:pPr>
      <w:r>
        <w:t>Embedded Solutions Engineer (ESE)</w:t>
      </w:r>
    </w:p>
    <w:p w14:paraId="51FDD2A5" w14:textId="77777777" w:rsidR="000825E9" w:rsidRDefault="00000000">
      <w:pPr>
        <w:numPr>
          <w:ilvl w:val="0"/>
          <w:numId w:val="42"/>
        </w:numPr>
        <w:spacing w:after="130"/>
        <w:ind w:right="14" w:hanging="255"/>
      </w:pPr>
      <w:r>
        <w:t>Technical Support</w:t>
      </w:r>
    </w:p>
    <w:p w14:paraId="1186EA12" w14:textId="77777777" w:rsidR="000825E9" w:rsidRDefault="00000000">
      <w:pPr>
        <w:spacing w:after="122"/>
        <w:ind w:left="860" w:right="14"/>
      </w:pPr>
      <w:r>
        <w:t>Customers should contact their distributor, representative or ESE for support. Local sales offices are also available to help customers. A listing of sales offices and locations is included in this document.</w:t>
      </w:r>
    </w:p>
    <w:p w14:paraId="7FCE7E1D" w14:textId="77777777" w:rsidR="000825E9" w:rsidRDefault="00000000">
      <w:pPr>
        <w:spacing w:after="400"/>
        <w:ind w:left="860" w:right="14"/>
      </w:pPr>
      <w:r>
        <w:t xml:space="preserve">Technical support is available through the web site at: </w:t>
      </w:r>
      <w:hyperlink r:id="rId208">
        <w:r>
          <w:rPr>
            <w:color w:val="0000FF"/>
          </w:rPr>
          <w:t>http://www.microchip.com/support</w:t>
        </w:r>
      </w:hyperlink>
    </w:p>
    <w:p w14:paraId="2FC92CFA" w14:textId="77777777" w:rsidR="000825E9" w:rsidRDefault="00000000">
      <w:pPr>
        <w:pStyle w:val="Heading1"/>
        <w:ind w:left="860"/>
      </w:pPr>
      <w:r>
        <w:t>Microchip Devices Code Protection Feature</w:t>
      </w:r>
    </w:p>
    <w:p w14:paraId="53CF31D6" w14:textId="77777777" w:rsidR="000825E9" w:rsidRDefault="00000000">
      <w:pPr>
        <w:spacing w:after="189" w:line="259" w:lineRule="auto"/>
        <w:ind w:left="850" w:firstLine="0"/>
      </w:pPr>
      <w:r>
        <w:rPr>
          <w:rFonts w:ascii="Calibri" w:eastAsia="Calibri" w:hAnsi="Calibri" w:cs="Calibri"/>
          <w:noProof/>
          <w:sz w:val="22"/>
        </w:rPr>
        <mc:AlternateContent>
          <mc:Choice Requires="wpg">
            <w:drawing>
              <wp:inline distT="0" distB="0" distL="0" distR="0" wp14:anchorId="130B778E" wp14:editId="39F64725">
                <wp:extent cx="5936400" cy="12700"/>
                <wp:effectExtent l="0" t="0" r="0" b="0"/>
                <wp:docPr id="41326" name="Group 41326"/>
                <wp:cNvGraphicFramePr/>
                <a:graphic xmlns:a="http://schemas.openxmlformats.org/drawingml/2006/main">
                  <a:graphicData uri="http://schemas.microsoft.com/office/word/2010/wordprocessingGroup">
                    <wpg:wgp>
                      <wpg:cNvGrpSpPr/>
                      <wpg:grpSpPr>
                        <a:xfrm>
                          <a:off x="0" y="0"/>
                          <a:ext cx="5936400" cy="12700"/>
                          <a:chOff x="0" y="0"/>
                          <a:chExt cx="5936400" cy="12700"/>
                        </a:xfrm>
                      </wpg:grpSpPr>
                      <wps:wsp>
                        <wps:cNvPr id="3714" name="Shape 3714"/>
                        <wps:cNvSpPr/>
                        <wps:spPr>
                          <a:xfrm>
                            <a:off x="0" y="0"/>
                            <a:ext cx="5936400" cy="0"/>
                          </a:xfrm>
                          <a:custGeom>
                            <a:avLst/>
                            <a:gdLst/>
                            <a:ahLst/>
                            <a:cxnLst/>
                            <a:rect l="0" t="0" r="0" b="0"/>
                            <a:pathLst>
                              <a:path w="5936400">
                                <a:moveTo>
                                  <a:pt x="5936400" y="0"/>
                                </a:moveTo>
                                <a:lnTo>
                                  <a:pt x="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326" style="width:467.433pt;height:1pt;mso-position-horizontal-relative:char;mso-position-vertical-relative:line" coordsize="59364,127">
                <v:shape id="Shape 3714" style="position:absolute;width:59364;height:0;left:0;top:0;" coordsize="5936400,0" path="m5936400,0l0,0">
                  <v:stroke weight="1pt" endcap="round" joinstyle="miter" miterlimit="10" on="true" color="#000000"/>
                  <v:fill on="false" color="#000000" opacity="0"/>
                </v:shape>
              </v:group>
            </w:pict>
          </mc:Fallback>
        </mc:AlternateContent>
      </w:r>
    </w:p>
    <w:p w14:paraId="4EB7AF5D" w14:textId="77777777" w:rsidR="000825E9" w:rsidRDefault="00000000">
      <w:pPr>
        <w:spacing w:after="141"/>
        <w:ind w:left="860" w:right="14"/>
      </w:pPr>
      <w:r>
        <w:t>Note the following details of the code protection feature on Microchip devices:</w:t>
      </w:r>
    </w:p>
    <w:p w14:paraId="77CF6DB4" w14:textId="77777777" w:rsidR="000825E9" w:rsidRDefault="00000000">
      <w:pPr>
        <w:numPr>
          <w:ilvl w:val="0"/>
          <w:numId w:val="43"/>
        </w:numPr>
        <w:ind w:right="14" w:hanging="255"/>
      </w:pPr>
      <w:r>
        <w:t>Microchip products meet the specification contained in their particular Microchip Data Sheet.</w:t>
      </w:r>
    </w:p>
    <w:p w14:paraId="6BB09A4F" w14:textId="77777777" w:rsidR="000825E9" w:rsidRDefault="00000000">
      <w:pPr>
        <w:numPr>
          <w:ilvl w:val="0"/>
          <w:numId w:val="43"/>
        </w:numPr>
        <w:ind w:right="14" w:hanging="255"/>
      </w:pPr>
      <w:r>
        <w:t>Microchip believes that its family of products is one of the most secure families of its kind on the market today, when used in the intended manner and under normal conditions.</w:t>
      </w:r>
    </w:p>
    <w:p w14:paraId="711CB5B8" w14:textId="77777777" w:rsidR="000825E9" w:rsidRDefault="00000000">
      <w:pPr>
        <w:numPr>
          <w:ilvl w:val="0"/>
          <w:numId w:val="43"/>
        </w:numPr>
        <w:ind w:right="14" w:hanging="255"/>
      </w:pPr>
      <w:r>
        <w:t xml:space="preserve">There are dishonest and possibly illegal methods used to breach the code protection feature. All of these methods, to our knowledge, require using the Microchip products in a manner outside the </w:t>
      </w:r>
      <w:r>
        <w:lastRenderedPageBreak/>
        <w:t>operating specifications contained in Microchip’s Data Sheets. Most likely, the person doing so is engaged in theft of intellectual property.</w:t>
      </w:r>
    </w:p>
    <w:p w14:paraId="757438C5" w14:textId="77777777" w:rsidR="000825E9" w:rsidRDefault="00000000">
      <w:pPr>
        <w:numPr>
          <w:ilvl w:val="0"/>
          <w:numId w:val="43"/>
        </w:numPr>
        <w:ind w:right="14" w:hanging="255"/>
      </w:pPr>
      <w:r>
        <w:t>Microchip is willing to work with the customer who is concerned about the integrity of their code.</w:t>
      </w:r>
    </w:p>
    <w:p w14:paraId="06B2D12F" w14:textId="77777777" w:rsidR="000825E9" w:rsidRDefault="00000000">
      <w:pPr>
        <w:numPr>
          <w:ilvl w:val="0"/>
          <w:numId w:val="43"/>
        </w:numPr>
        <w:spacing w:after="505"/>
        <w:ind w:right="14" w:hanging="255"/>
      </w:pPr>
      <w:r>
        <w:t>Neither Microchip nor any other semiconductor manufacturer can guarantee the security of their code. Code protection does not mean that we are guaranteeing the product as “unbreakable.” Code protection is constantly evolving. We at Microchip are committed to continuously improving the code protection features of our products. Attempts to break Microchip’s code protection feature may be a violation of the Digital Millennium Copyright Act. If such acts allow unauthorized access to your software or other copyrighted work, you may have a right to sue for relief under that Act.</w:t>
      </w:r>
    </w:p>
    <w:p w14:paraId="150FB60B" w14:textId="77777777" w:rsidR="000825E9" w:rsidRDefault="00000000">
      <w:pPr>
        <w:pStyle w:val="Heading1"/>
        <w:ind w:left="860"/>
      </w:pPr>
      <w:r>
        <w:t>Legal Notice</w:t>
      </w:r>
    </w:p>
    <w:p w14:paraId="16C77FCB" w14:textId="77777777" w:rsidR="000825E9" w:rsidRDefault="00000000">
      <w:pPr>
        <w:spacing w:after="216" w:line="259" w:lineRule="auto"/>
        <w:ind w:left="850" w:firstLine="0"/>
      </w:pPr>
      <w:r>
        <w:rPr>
          <w:rFonts w:ascii="Calibri" w:eastAsia="Calibri" w:hAnsi="Calibri" w:cs="Calibri"/>
          <w:noProof/>
          <w:sz w:val="22"/>
        </w:rPr>
        <mc:AlternateContent>
          <mc:Choice Requires="wpg">
            <w:drawing>
              <wp:inline distT="0" distB="0" distL="0" distR="0" wp14:anchorId="38143800" wp14:editId="7AB51E81">
                <wp:extent cx="5936400" cy="12700"/>
                <wp:effectExtent l="0" t="0" r="0" b="0"/>
                <wp:docPr id="41209" name="Group 41209"/>
                <wp:cNvGraphicFramePr/>
                <a:graphic xmlns:a="http://schemas.openxmlformats.org/drawingml/2006/main">
                  <a:graphicData uri="http://schemas.microsoft.com/office/word/2010/wordprocessingGroup">
                    <wpg:wgp>
                      <wpg:cNvGrpSpPr/>
                      <wpg:grpSpPr>
                        <a:xfrm>
                          <a:off x="0" y="0"/>
                          <a:ext cx="5936400" cy="12700"/>
                          <a:chOff x="0" y="0"/>
                          <a:chExt cx="5936400" cy="12700"/>
                        </a:xfrm>
                      </wpg:grpSpPr>
                      <wps:wsp>
                        <wps:cNvPr id="3761" name="Shape 3761"/>
                        <wps:cNvSpPr/>
                        <wps:spPr>
                          <a:xfrm>
                            <a:off x="0" y="0"/>
                            <a:ext cx="5936400" cy="0"/>
                          </a:xfrm>
                          <a:custGeom>
                            <a:avLst/>
                            <a:gdLst/>
                            <a:ahLst/>
                            <a:cxnLst/>
                            <a:rect l="0" t="0" r="0" b="0"/>
                            <a:pathLst>
                              <a:path w="5936400">
                                <a:moveTo>
                                  <a:pt x="5936400" y="0"/>
                                </a:moveTo>
                                <a:lnTo>
                                  <a:pt x="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209" style="width:467.433pt;height:1pt;mso-position-horizontal-relative:char;mso-position-vertical-relative:line" coordsize="59364,127">
                <v:shape id="Shape 3761" style="position:absolute;width:59364;height:0;left:0;top:0;" coordsize="5936400,0" path="m5936400,0l0,0">
                  <v:stroke weight="1pt" endcap="round" joinstyle="miter" miterlimit="10" on="true" color="#000000"/>
                  <v:fill on="false" color="#000000" opacity="0"/>
                </v:shape>
              </v:group>
            </w:pict>
          </mc:Fallback>
        </mc:AlternateContent>
      </w:r>
    </w:p>
    <w:p w14:paraId="7E7E4045" w14:textId="77777777" w:rsidR="000825E9" w:rsidRDefault="00000000">
      <w:pPr>
        <w:spacing w:after="2"/>
        <w:ind w:left="860" w:right="14"/>
      </w:pPr>
      <w:r>
        <w:t>Information contained in this publication regarding device applications and the like is provided only for your convenience and may be superseded by updates. It is your responsibility to ensure that your application meets with your specifications. MICROCHIP MAKES NO REPRESENTATIONS OR WARRANTIES OF ANY KIND WHETHER EXPRESS OR IMPLIED, WRITTEN OR ORAL, STATUTORY</w:t>
      </w:r>
    </w:p>
    <w:p w14:paraId="4C7499BE" w14:textId="77777777" w:rsidR="000825E9" w:rsidRDefault="00000000">
      <w:pPr>
        <w:spacing w:after="2"/>
        <w:ind w:left="860" w:right="14"/>
      </w:pPr>
      <w:r>
        <w:t>OR OTHERWISE, RELATED TO THE INFORMATION, INCLUDING BUT NOT LIMITED TO ITS CONDITION, QUALITY, PERFORMANCE, MERCHANTABILITY OR FITNESS FOR PURPOSE.</w:t>
      </w:r>
    </w:p>
    <w:p w14:paraId="303ADF79" w14:textId="77777777" w:rsidR="000825E9" w:rsidRDefault="00000000">
      <w:pPr>
        <w:spacing w:after="499"/>
        <w:ind w:left="860" w:right="97"/>
      </w:pPr>
      <w:r>
        <w:t>Microchip disclaims all liability arising from this information and its use. Use of Microchip devices in life support and/or safety applications is entirely at the buyer’s risk, and the buyer agrees to defend, indemnify and hold harmless Microchip from any and all damages, claims, suits, or expenses resulting from such use. No licenses are conveyed, implicitly or otherwise, under any Microchip intellectual property rights unless otherwise stated.</w:t>
      </w:r>
    </w:p>
    <w:p w14:paraId="5D9BE971" w14:textId="77777777" w:rsidR="000825E9" w:rsidRDefault="00000000">
      <w:pPr>
        <w:pStyle w:val="Heading1"/>
        <w:ind w:left="860"/>
      </w:pPr>
      <w:r>
        <w:t>Trademarks</w:t>
      </w:r>
    </w:p>
    <w:p w14:paraId="41576EA4" w14:textId="77777777" w:rsidR="000825E9" w:rsidRDefault="00000000">
      <w:pPr>
        <w:spacing w:after="216" w:line="259" w:lineRule="auto"/>
        <w:ind w:left="850" w:firstLine="0"/>
      </w:pPr>
      <w:r>
        <w:rPr>
          <w:rFonts w:ascii="Calibri" w:eastAsia="Calibri" w:hAnsi="Calibri" w:cs="Calibri"/>
          <w:noProof/>
          <w:sz w:val="22"/>
        </w:rPr>
        <mc:AlternateContent>
          <mc:Choice Requires="wpg">
            <w:drawing>
              <wp:inline distT="0" distB="0" distL="0" distR="0" wp14:anchorId="11603826" wp14:editId="3356B1E4">
                <wp:extent cx="5936400" cy="12700"/>
                <wp:effectExtent l="0" t="0" r="0" b="0"/>
                <wp:docPr id="41210" name="Group 41210"/>
                <wp:cNvGraphicFramePr/>
                <a:graphic xmlns:a="http://schemas.openxmlformats.org/drawingml/2006/main">
                  <a:graphicData uri="http://schemas.microsoft.com/office/word/2010/wordprocessingGroup">
                    <wpg:wgp>
                      <wpg:cNvGrpSpPr/>
                      <wpg:grpSpPr>
                        <a:xfrm>
                          <a:off x="0" y="0"/>
                          <a:ext cx="5936400" cy="12700"/>
                          <a:chOff x="0" y="0"/>
                          <a:chExt cx="5936400" cy="12700"/>
                        </a:xfrm>
                      </wpg:grpSpPr>
                      <wps:wsp>
                        <wps:cNvPr id="3775" name="Shape 3775"/>
                        <wps:cNvSpPr/>
                        <wps:spPr>
                          <a:xfrm>
                            <a:off x="0" y="0"/>
                            <a:ext cx="5936400" cy="0"/>
                          </a:xfrm>
                          <a:custGeom>
                            <a:avLst/>
                            <a:gdLst/>
                            <a:ahLst/>
                            <a:cxnLst/>
                            <a:rect l="0" t="0" r="0" b="0"/>
                            <a:pathLst>
                              <a:path w="5936400">
                                <a:moveTo>
                                  <a:pt x="5936400" y="0"/>
                                </a:moveTo>
                                <a:lnTo>
                                  <a:pt x="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210" style="width:467.433pt;height:1pt;mso-position-horizontal-relative:char;mso-position-vertical-relative:line" coordsize="59364,127">
                <v:shape id="Shape 3775" style="position:absolute;width:59364;height:0;left:0;top:0;" coordsize="5936400,0" path="m5936400,0l0,0">
                  <v:stroke weight="1pt" endcap="round" joinstyle="miter" miterlimit="10" on="true" color="#000000"/>
                  <v:fill on="false" color="#000000" opacity="0"/>
                </v:shape>
              </v:group>
            </w:pict>
          </mc:Fallback>
        </mc:AlternateContent>
      </w:r>
    </w:p>
    <w:p w14:paraId="523C5435" w14:textId="77777777" w:rsidR="000825E9" w:rsidRDefault="00000000">
      <w:pPr>
        <w:spacing w:after="3"/>
        <w:ind w:left="860" w:right="14"/>
      </w:pPr>
      <w:r>
        <w:t>The Microchip name and logo, the Microchip logo, Adaptec, AnyRate, AVR, AVR logo, AVR Freaks,</w:t>
      </w:r>
    </w:p>
    <w:p w14:paraId="6F774BCB" w14:textId="77777777" w:rsidR="000825E9" w:rsidRDefault="00000000">
      <w:pPr>
        <w:spacing w:after="2"/>
        <w:ind w:left="860" w:right="97"/>
      </w:pPr>
      <w:r>
        <w:t>BesTime, BitCloud, chipKIT, chipKIT logo, CryptoMemory, CryptoRF, dsPIC, FlashFlex, flexPWR, HELDO, IGLOO, JukeBlox, KeeLoq, Kleer, LANCheck, LinkMD, maXStylus, maXTouch, MediaLB, megaAVR, Microsemi, Microsemi logo, MOST, MOST logo, MPLAB, OptoLyzer, PackeTime, PIC, picoPower, PICSTART, PIC32 logo, PolarFire, Prochip Designer, QTouch, SAM-BA, SenGenuity, SpyNIC,</w:t>
      </w:r>
    </w:p>
    <w:p w14:paraId="4EA3A315" w14:textId="77777777" w:rsidR="000825E9" w:rsidRDefault="00000000">
      <w:pPr>
        <w:spacing w:after="122"/>
        <w:ind w:left="860" w:right="14"/>
      </w:pPr>
      <w:r>
        <w:t>SST, SST Logo, SuperFlash, Symmetricom, SyncServer, Tachyon, TempTrackr, TimeSource, tinyAVR, UNI/O, Vectron, and XMEGA are registered trademarks of Microchip Technology Incorporated in the U.S.A. and other countries.</w:t>
      </w:r>
    </w:p>
    <w:p w14:paraId="76B42BAD" w14:textId="77777777" w:rsidR="000825E9" w:rsidRDefault="00000000">
      <w:pPr>
        <w:spacing w:after="3"/>
        <w:ind w:left="860" w:right="14"/>
      </w:pPr>
      <w:r>
        <w:t>APT, ClockWorks, The Embedded Control Solutions Company, EtherSynch, FlashTec, Hyper Speed</w:t>
      </w:r>
    </w:p>
    <w:p w14:paraId="78FC7DE3" w14:textId="77777777" w:rsidR="000825E9" w:rsidRDefault="00000000">
      <w:pPr>
        <w:spacing w:after="3"/>
        <w:ind w:left="860" w:right="14"/>
      </w:pPr>
      <w:r>
        <w:t>Control, HyperLight Load, IntelliMOS, Libero, motorBench, mTouch, Powermite 3, Precision Edge,</w:t>
      </w:r>
    </w:p>
    <w:p w14:paraId="097658FE" w14:textId="77777777" w:rsidR="000825E9" w:rsidRDefault="00000000">
      <w:pPr>
        <w:spacing w:after="122"/>
        <w:ind w:left="860" w:right="14"/>
      </w:pPr>
      <w:r>
        <w:t>ProASIC, ProASIC Plus, ProASIC Plus logo, Quiet-Wire, SmartFusion, SyncWorld, Temux, TimeCesium, TimeHub, TimePictra, TimeProvider, Vite, WinPath, and ZL are registered trademarks of Microchip Technology Incorporated in the U.S.A.</w:t>
      </w:r>
    </w:p>
    <w:p w14:paraId="1C40AE90" w14:textId="77777777" w:rsidR="000825E9" w:rsidRDefault="00000000">
      <w:pPr>
        <w:spacing w:after="2"/>
        <w:ind w:left="860" w:right="14"/>
      </w:pPr>
      <w:r>
        <w:t>Adjacent Key Suppression, AKS, Analog-for-the-Digital Age, Any Capacitor, AnyIn, AnyOut, BlueSky, BodyCom, CodeGuard, CryptoAuthentication, CryptoAutomotive, CryptoCompanion, CryptoController, dsPICDEM, dsPICDEM.net, Dynamic Average Matching, DAM, ECAN, EtherGREEN, In-Circuit Serial Programming, ICSP, INICnet, Inter-Chip Connectivity, JitterBlocker, KleerNet, KleerNet logo, memBrain,</w:t>
      </w:r>
    </w:p>
    <w:p w14:paraId="78759D2E" w14:textId="77777777" w:rsidR="000825E9" w:rsidRDefault="00000000">
      <w:pPr>
        <w:spacing w:after="3"/>
        <w:ind w:left="860" w:right="14"/>
      </w:pPr>
      <w:r>
        <w:t>Mindi, MiWi, MPASM, MPF, MPLAB Certified logo, MPLIB, MPLINK, MultiTRAK, NetDetach, Omniscient</w:t>
      </w:r>
    </w:p>
    <w:p w14:paraId="531BE9DE" w14:textId="77777777" w:rsidR="000825E9" w:rsidRDefault="00000000">
      <w:pPr>
        <w:spacing w:after="3"/>
        <w:ind w:left="860" w:right="14"/>
      </w:pPr>
      <w:r>
        <w:lastRenderedPageBreak/>
        <w:t>Code Generation, PICDEM, PICDEM.net, PICkit, PICtail, PowerSmart, PureSilicon, QMatrix, REAL ICE,</w:t>
      </w:r>
    </w:p>
    <w:p w14:paraId="70E7C2BC" w14:textId="77777777" w:rsidR="000825E9" w:rsidRDefault="00000000">
      <w:pPr>
        <w:spacing w:after="122"/>
        <w:ind w:left="860" w:right="14"/>
      </w:pPr>
      <w:r>
        <w:t>Ripple Blocker, SAM-ICE, Serial Quad I/O, SMART-I.S., SQI, SuperSwitcher, SuperSwitcher II, Total Endurance, TSHARC, USBCheck, VariSense, ViewSpan, WiperLock, Wireless DNA, and ZENA are trademarks of Microchip Technology Incorporated in the U.S.A. and other countries.</w:t>
      </w:r>
    </w:p>
    <w:p w14:paraId="0626A561" w14:textId="77777777" w:rsidR="000825E9" w:rsidRDefault="00000000">
      <w:pPr>
        <w:spacing w:after="123"/>
        <w:ind w:left="860" w:right="14"/>
      </w:pPr>
      <w:r>
        <w:t>SQTP is a service mark of Microchip Technology Incorporated in the U.S.A.</w:t>
      </w:r>
    </w:p>
    <w:p w14:paraId="13A3301D" w14:textId="77777777" w:rsidR="000825E9" w:rsidRDefault="00000000">
      <w:pPr>
        <w:ind w:left="860" w:right="14"/>
      </w:pPr>
      <w:r>
        <w:t>The Adaptec logo, Frequency on Demand, Silicon Storage Technology, and Symmcom are registered trademarks of Microchip Technology Inc. in other countries.</w:t>
      </w:r>
    </w:p>
    <w:p w14:paraId="76799303" w14:textId="77777777" w:rsidR="000825E9" w:rsidRDefault="00000000">
      <w:pPr>
        <w:spacing w:after="122"/>
        <w:ind w:left="860" w:right="14"/>
      </w:pPr>
      <w:r>
        <w:t>GestIC is a registered trademark of Microchip Technology Germany II GmbH &amp; Co. KG, a subsidiary of Microchip Technology Inc., in other countries.</w:t>
      </w:r>
    </w:p>
    <w:p w14:paraId="3109C90F" w14:textId="77777777" w:rsidR="000825E9" w:rsidRDefault="00000000">
      <w:pPr>
        <w:spacing w:after="125"/>
        <w:ind w:left="860" w:right="14"/>
      </w:pPr>
      <w:r>
        <w:t>All other trademarks mentioned herein are property of their respective companies.</w:t>
      </w:r>
    </w:p>
    <w:p w14:paraId="5F731EBC" w14:textId="77777777" w:rsidR="000825E9" w:rsidRDefault="00000000">
      <w:pPr>
        <w:ind w:left="860" w:right="14"/>
      </w:pPr>
      <w:r>
        <w:rPr>
          <w:sz w:val="26"/>
          <w:vertAlign w:val="superscript"/>
        </w:rPr>
        <w:t>©</w:t>
      </w:r>
      <w:r>
        <w:t xml:space="preserve"> 2019, Microchip Technology Incorporated, Printed in the U.S.A., All Rights Reserved.</w:t>
      </w:r>
    </w:p>
    <w:p w14:paraId="5E6F0DC7" w14:textId="77777777" w:rsidR="000825E9" w:rsidRDefault="00000000">
      <w:pPr>
        <w:spacing w:after="336"/>
        <w:ind w:left="860" w:right="14"/>
      </w:pPr>
      <w:r>
        <w:t>ISBN: 978-1-5224-4594-4</w:t>
      </w:r>
    </w:p>
    <w:p w14:paraId="65707251" w14:textId="77777777" w:rsidR="000825E9" w:rsidRDefault="00000000">
      <w:pPr>
        <w:pStyle w:val="Heading1"/>
        <w:ind w:left="860"/>
      </w:pPr>
      <w:r>
        <w:t>Quality Management System</w:t>
      </w:r>
    </w:p>
    <w:p w14:paraId="25DE8444" w14:textId="77777777" w:rsidR="000825E9" w:rsidRDefault="00000000">
      <w:pPr>
        <w:spacing w:after="172" w:line="259" w:lineRule="auto"/>
        <w:ind w:left="850" w:firstLine="0"/>
      </w:pPr>
      <w:r>
        <w:rPr>
          <w:rFonts w:ascii="Calibri" w:eastAsia="Calibri" w:hAnsi="Calibri" w:cs="Calibri"/>
          <w:noProof/>
          <w:sz w:val="22"/>
        </w:rPr>
        <mc:AlternateContent>
          <mc:Choice Requires="wpg">
            <w:drawing>
              <wp:inline distT="0" distB="0" distL="0" distR="0" wp14:anchorId="1FF3587D" wp14:editId="55967306">
                <wp:extent cx="5936400" cy="12700"/>
                <wp:effectExtent l="0" t="0" r="0" b="0"/>
                <wp:docPr id="41150" name="Group 41150"/>
                <wp:cNvGraphicFramePr/>
                <a:graphic xmlns:a="http://schemas.openxmlformats.org/drawingml/2006/main">
                  <a:graphicData uri="http://schemas.microsoft.com/office/word/2010/wordprocessingGroup">
                    <wpg:wgp>
                      <wpg:cNvGrpSpPr/>
                      <wpg:grpSpPr>
                        <a:xfrm>
                          <a:off x="0" y="0"/>
                          <a:ext cx="5936400" cy="12700"/>
                          <a:chOff x="0" y="0"/>
                          <a:chExt cx="5936400" cy="12700"/>
                        </a:xfrm>
                      </wpg:grpSpPr>
                      <wps:wsp>
                        <wps:cNvPr id="3825" name="Shape 3825"/>
                        <wps:cNvSpPr/>
                        <wps:spPr>
                          <a:xfrm>
                            <a:off x="0" y="0"/>
                            <a:ext cx="5936400" cy="0"/>
                          </a:xfrm>
                          <a:custGeom>
                            <a:avLst/>
                            <a:gdLst/>
                            <a:ahLst/>
                            <a:cxnLst/>
                            <a:rect l="0" t="0" r="0" b="0"/>
                            <a:pathLst>
                              <a:path w="5936400">
                                <a:moveTo>
                                  <a:pt x="5936400" y="0"/>
                                </a:moveTo>
                                <a:lnTo>
                                  <a:pt x="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150" style="width:467.433pt;height:1pt;mso-position-horizontal-relative:char;mso-position-vertical-relative:line" coordsize="59364,127">
                <v:shape id="Shape 3825" style="position:absolute;width:59364;height:0;left:0;top:0;" coordsize="5936400,0" path="m5936400,0l0,0">
                  <v:stroke weight="1pt" endcap="round" joinstyle="miter" miterlimit="10" on="true" color="#000000"/>
                  <v:fill on="false" color="#000000" opacity="0"/>
                </v:shape>
              </v:group>
            </w:pict>
          </mc:Fallback>
        </mc:AlternateContent>
      </w:r>
    </w:p>
    <w:p w14:paraId="6484DB53" w14:textId="77777777" w:rsidR="000825E9" w:rsidRDefault="00000000">
      <w:pPr>
        <w:ind w:left="860" w:right="14"/>
      </w:pPr>
      <w:r>
        <w:t xml:space="preserve">For information regarding Microchip’s Quality Management Systems, please visit </w:t>
      </w:r>
      <w:hyperlink r:id="rId209">
        <w:r>
          <w:rPr>
            <w:color w:val="0000FF"/>
          </w:rPr>
          <w:t xml:space="preserve">http:// </w:t>
        </w:r>
      </w:hyperlink>
      <w:hyperlink r:id="rId210">
        <w:r>
          <w:rPr>
            <w:color w:val="0000FF"/>
          </w:rPr>
          <w:t>www.microchip.com/quality</w:t>
        </w:r>
      </w:hyperlink>
      <w:hyperlink r:id="rId211">
        <w:r>
          <w:t>.</w:t>
        </w:r>
      </w:hyperlink>
    </w:p>
    <w:p w14:paraId="57DEE8F3" w14:textId="77777777" w:rsidR="000825E9" w:rsidRDefault="000825E9">
      <w:pPr>
        <w:sectPr w:rsidR="000825E9">
          <w:headerReference w:type="even" r:id="rId212"/>
          <w:headerReference w:type="default" r:id="rId213"/>
          <w:footerReference w:type="even" r:id="rId214"/>
          <w:footerReference w:type="default" r:id="rId215"/>
          <w:headerReference w:type="first" r:id="rId216"/>
          <w:footerReference w:type="first" r:id="rId217"/>
          <w:pgSz w:w="12240" w:h="15840"/>
          <w:pgMar w:top="881" w:right="1241" w:bottom="1447" w:left="737" w:header="454" w:footer="418" w:gutter="0"/>
          <w:cols w:space="720"/>
          <w:titlePg/>
        </w:sectPr>
      </w:pPr>
    </w:p>
    <w:p w14:paraId="1D9B9E67" w14:textId="77777777" w:rsidR="000825E9" w:rsidRDefault="00000000">
      <w:pPr>
        <w:spacing w:after="75" w:line="259" w:lineRule="auto"/>
        <w:ind w:left="0" w:right="-57" w:firstLine="0"/>
      </w:pPr>
      <w:r>
        <w:rPr>
          <w:rFonts w:ascii="Calibri" w:eastAsia="Calibri" w:hAnsi="Calibri" w:cs="Calibri"/>
          <w:noProof/>
          <w:sz w:val="22"/>
        </w:rPr>
        <w:lastRenderedPageBreak/>
        <mc:AlternateContent>
          <mc:Choice Requires="wpg">
            <w:drawing>
              <wp:inline distT="0" distB="0" distL="0" distR="0" wp14:anchorId="07C78F31" wp14:editId="0DCCEE65">
                <wp:extent cx="6012001" cy="1095687"/>
                <wp:effectExtent l="0" t="0" r="0" b="0"/>
                <wp:docPr id="43080" name="Group 43080"/>
                <wp:cNvGraphicFramePr/>
                <a:graphic xmlns:a="http://schemas.openxmlformats.org/drawingml/2006/main">
                  <a:graphicData uri="http://schemas.microsoft.com/office/word/2010/wordprocessingGroup">
                    <wpg:wgp>
                      <wpg:cNvGrpSpPr/>
                      <wpg:grpSpPr>
                        <a:xfrm>
                          <a:off x="0" y="0"/>
                          <a:ext cx="6012001" cy="1095687"/>
                          <a:chOff x="0" y="0"/>
                          <a:chExt cx="6012001" cy="1095687"/>
                        </a:xfrm>
                      </wpg:grpSpPr>
                      <wps:wsp>
                        <wps:cNvPr id="4052" name="Shape 4052"/>
                        <wps:cNvSpPr/>
                        <wps:spPr>
                          <a:xfrm>
                            <a:off x="410431" y="3241"/>
                            <a:ext cx="199351" cy="442264"/>
                          </a:xfrm>
                          <a:custGeom>
                            <a:avLst/>
                            <a:gdLst/>
                            <a:ahLst/>
                            <a:cxnLst/>
                            <a:rect l="0" t="0" r="0" b="0"/>
                            <a:pathLst>
                              <a:path w="199351" h="442264">
                                <a:moveTo>
                                  <a:pt x="199351" y="0"/>
                                </a:moveTo>
                                <a:lnTo>
                                  <a:pt x="199351" y="128826"/>
                                </a:lnTo>
                                <a:lnTo>
                                  <a:pt x="197720" y="126255"/>
                                </a:lnTo>
                                <a:cubicBezTo>
                                  <a:pt x="191530" y="116515"/>
                                  <a:pt x="185690" y="107339"/>
                                  <a:pt x="180427" y="99089"/>
                                </a:cubicBezTo>
                                <a:cubicBezTo>
                                  <a:pt x="177505" y="94505"/>
                                  <a:pt x="171653" y="87373"/>
                                  <a:pt x="164096" y="84854"/>
                                </a:cubicBezTo>
                                <a:cubicBezTo>
                                  <a:pt x="156539" y="82334"/>
                                  <a:pt x="147276" y="84426"/>
                                  <a:pt x="137532" y="98288"/>
                                </a:cubicBezTo>
                                <a:cubicBezTo>
                                  <a:pt x="119814" y="123477"/>
                                  <a:pt x="97171" y="155246"/>
                                  <a:pt x="97171" y="155246"/>
                                </a:cubicBezTo>
                                <a:lnTo>
                                  <a:pt x="199351" y="315872"/>
                                </a:lnTo>
                                <a:lnTo>
                                  <a:pt x="199351" y="442264"/>
                                </a:lnTo>
                                <a:lnTo>
                                  <a:pt x="183644" y="440474"/>
                                </a:lnTo>
                                <a:cubicBezTo>
                                  <a:pt x="136195" y="430265"/>
                                  <a:pt x="94708" y="406689"/>
                                  <a:pt x="62919" y="373382"/>
                                </a:cubicBezTo>
                                <a:cubicBezTo>
                                  <a:pt x="62919" y="373382"/>
                                  <a:pt x="124288" y="288613"/>
                                  <a:pt x="124933" y="287622"/>
                                </a:cubicBezTo>
                                <a:cubicBezTo>
                                  <a:pt x="135353" y="271868"/>
                                  <a:pt x="121616" y="256294"/>
                                  <a:pt x="121616" y="256294"/>
                                </a:cubicBezTo>
                                <a:lnTo>
                                  <a:pt x="75908" y="184750"/>
                                </a:lnTo>
                                <a:lnTo>
                                  <a:pt x="8397" y="279400"/>
                                </a:lnTo>
                                <a:cubicBezTo>
                                  <a:pt x="2809" y="259612"/>
                                  <a:pt x="0" y="238784"/>
                                  <a:pt x="370" y="217295"/>
                                </a:cubicBezTo>
                                <a:cubicBezTo>
                                  <a:pt x="2271" y="108731"/>
                                  <a:pt x="84916" y="19566"/>
                                  <a:pt x="193040" y="494"/>
                                </a:cubicBezTo>
                                <a:lnTo>
                                  <a:pt x="199351" y="0"/>
                                </a:lnTo>
                                <a:close/>
                              </a:path>
                            </a:pathLst>
                          </a:custGeom>
                          <a:ln w="0" cap="flat">
                            <a:miter lim="127000"/>
                          </a:ln>
                        </wps:spPr>
                        <wps:style>
                          <a:lnRef idx="0">
                            <a:srgbClr val="000000">
                              <a:alpha val="0"/>
                            </a:srgbClr>
                          </a:lnRef>
                          <a:fillRef idx="1">
                            <a:srgbClr val="ED1B2D"/>
                          </a:fillRef>
                          <a:effectRef idx="0">
                            <a:scrgbClr r="0" g="0" b="0"/>
                          </a:effectRef>
                          <a:fontRef idx="none"/>
                        </wps:style>
                        <wps:bodyPr/>
                      </wps:wsp>
                      <wps:wsp>
                        <wps:cNvPr id="4053" name="Shape 4053"/>
                        <wps:cNvSpPr/>
                        <wps:spPr>
                          <a:xfrm>
                            <a:off x="609782" y="0"/>
                            <a:ext cx="275982" cy="450491"/>
                          </a:xfrm>
                          <a:custGeom>
                            <a:avLst/>
                            <a:gdLst/>
                            <a:ahLst/>
                            <a:cxnLst/>
                            <a:rect l="0" t="0" r="0" b="0"/>
                            <a:pathLst>
                              <a:path w="275982" h="450491">
                                <a:moveTo>
                                  <a:pt x="41427" y="0"/>
                                </a:moveTo>
                                <a:cubicBezTo>
                                  <a:pt x="77654" y="633"/>
                                  <a:pt x="105802" y="7763"/>
                                  <a:pt x="136246" y="22127"/>
                                </a:cubicBezTo>
                                <a:lnTo>
                                  <a:pt x="275982" y="242376"/>
                                </a:lnTo>
                                <a:cubicBezTo>
                                  <a:pt x="275118" y="269186"/>
                                  <a:pt x="270975" y="274824"/>
                                  <a:pt x="262874" y="293440"/>
                                </a:cubicBezTo>
                                <a:lnTo>
                                  <a:pt x="262836" y="294168"/>
                                </a:lnTo>
                                <a:cubicBezTo>
                                  <a:pt x="262836" y="294168"/>
                                  <a:pt x="183833" y="168969"/>
                                  <a:pt x="141735" y="102961"/>
                                </a:cubicBezTo>
                                <a:cubicBezTo>
                                  <a:pt x="135870" y="93791"/>
                                  <a:pt x="118327" y="74439"/>
                                  <a:pt x="98820" y="102165"/>
                                </a:cubicBezTo>
                                <a:cubicBezTo>
                                  <a:pt x="81115" y="127349"/>
                                  <a:pt x="58461" y="159132"/>
                                  <a:pt x="58461" y="159132"/>
                                </a:cubicBezTo>
                                <a:lnTo>
                                  <a:pt x="202059" y="385789"/>
                                </a:lnTo>
                                <a:cubicBezTo>
                                  <a:pt x="158453" y="426427"/>
                                  <a:pt x="99561" y="450491"/>
                                  <a:pt x="33591" y="449333"/>
                                </a:cubicBezTo>
                                <a:lnTo>
                                  <a:pt x="0" y="445504"/>
                                </a:lnTo>
                                <a:lnTo>
                                  <a:pt x="0" y="319113"/>
                                </a:lnTo>
                                <a:lnTo>
                                  <a:pt x="19451" y="349690"/>
                                </a:lnTo>
                                <a:cubicBezTo>
                                  <a:pt x="19451" y="349690"/>
                                  <a:pt x="36657" y="386371"/>
                                  <a:pt x="60038" y="354595"/>
                                </a:cubicBezTo>
                                <a:cubicBezTo>
                                  <a:pt x="63954" y="349275"/>
                                  <a:pt x="102180" y="293537"/>
                                  <a:pt x="102180" y="293537"/>
                                </a:cubicBezTo>
                                <a:cubicBezTo>
                                  <a:pt x="102180" y="293537"/>
                                  <a:pt x="57743" y="223111"/>
                                  <a:pt x="17762" y="160052"/>
                                </a:cubicBezTo>
                                <a:lnTo>
                                  <a:pt x="0" y="132066"/>
                                </a:lnTo>
                                <a:lnTo>
                                  <a:pt x="0" y="3241"/>
                                </a:lnTo>
                                <a:lnTo>
                                  <a:pt x="41427" y="0"/>
                                </a:lnTo>
                                <a:close/>
                              </a:path>
                            </a:pathLst>
                          </a:custGeom>
                          <a:ln w="0" cap="flat">
                            <a:miter lim="127000"/>
                          </a:ln>
                        </wps:spPr>
                        <wps:style>
                          <a:lnRef idx="0">
                            <a:srgbClr val="000000">
                              <a:alpha val="0"/>
                            </a:srgbClr>
                          </a:lnRef>
                          <a:fillRef idx="1">
                            <a:srgbClr val="ED1B2D"/>
                          </a:fillRef>
                          <a:effectRef idx="0">
                            <a:scrgbClr r="0" g="0" b="0"/>
                          </a:effectRef>
                          <a:fontRef idx="none"/>
                        </wps:style>
                        <wps:bodyPr/>
                      </wps:wsp>
                      <wps:wsp>
                        <wps:cNvPr id="4054" name="Shape 4054"/>
                        <wps:cNvSpPr/>
                        <wps:spPr>
                          <a:xfrm>
                            <a:off x="71" y="465823"/>
                            <a:ext cx="227077" cy="206945"/>
                          </a:xfrm>
                          <a:custGeom>
                            <a:avLst/>
                            <a:gdLst/>
                            <a:ahLst/>
                            <a:cxnLst/>
                            <a:rect l="0" t="0" r="0" b="0"/>
                            <a:pathLst>
                              <a:path w="227077" h="206945">
                                <a:moveTo>
                                  <a:pt x="40722" y="0"/>
                                </a:moveTo>
                                <a:cubicBezTo>
                                  <a:pt x="58192" y="0"/>
                                  <a:pt x="65186" y="10216"/>
                                  <a:pt x="68668" y="20434"/>
                                </a:cubicBezTo>
                                <a:lnTo>
                                  <a:pt x="113381" y="132808"/>
                                </a:lnTo>
                                <a:lnTo>
                                  <a:pt x="113811" y="132808"/>
                                </a:lnTo>
                                <a:lnTo>
                                  <a:pt x="158517" y="20434"/>
                                </a:lnTo>
                                <a:cubicBezTo>
                                  <a:pt x="162453" y="10216"/>
                                  <a:pt x="169223" y="0"/>
                                  <a:pt x="186470" y="0"/>
                                </a:cubicBezTo>
                                <a:cubicBezTo>
                                  <a:pt x="197863" y="0"/>
                                  <a:pt x="206243" y="11634"/>
                                  <a:pt x="207531" y="24237"/>
                                </a:cubicBezTo>
                                <a:lnTo>
                                  <a:pt x="227077" y="206920"/>
                                </a:lnTo>
                                <a:lnTo>
                                  <a:pt x="188637" y="206945"/>
                                </a:lnTo>
                                <a:lnTo>
                                  <a:pt x="178157" y="75662"/>
                                </a:lnTo>
                                <a:lnTo>
                                  <a:pt x="177724" y="75662"/>
                                </a:lnTo>
                                <a:lnTo>
                                  <a:pt x="137240" y="180489"/>
                                </a:lnTo>
                                <a:cubicBezTo>
                                  <a:pt x="133495" y="190251"/>
                                  <a:pt x="125204" y="198256"/>
                                  <a:pt x="113592" y="198256"/>
                                </a:cubicBezTo>
                                <a:cubicBezTo>
                                  <a:pt x="101989" y="198256"/>
                                  <a:pt x="92797" y="188600"/>
                                  <a:pt x="89945" y="180489"/>
                                </a:cubicBezTo>
                                <a:lnTo>
                                  <a:pt x="50359" y="76971"/>
                                </a:lnTo>
                                <a:lnTo>
                                  <a:pt x="49930" y="76971"/>
                                </a:lnTo>
                                <a:lnTo>
                                  <a:pt x="38548" y="206945"/>
                                </a:lnTo>
                                <a:lnTo>
                                  <a:pt x="0" y="206920"/>
                                </a:lnTo>
                                <a:lnTo>
                                  <a:pt x="0" y="206259"/>
                                </a:lnTo>
                                <a:lnTo>
                                  <a:pt x="19654" y="21852"/>
                                </a:lnTo>
                                <a:cubicBezTo>
                                  <a:pt x="20951" y="11634"/>
                                  <a:pt x="29329" y="0"/>
                                  <a:pt x="40722" y="0"/>
                                </a:cubicBez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46027" name="Shape 46027"/>
                        <wps:cNvSpPr/>
                        <wps:spPr>
                          <a:xfrm>
                            <a:off x="247578" y="516236"/>
                            <a:ext cx="35999" cy="156507"/>
                          </a:xfrm>
                          <a:custGeom>
                            <a:avLst/>
                            <a:gdLst/>
                            <a:ahLst/>
                            <a:cxnLst/>
                            <a:rect l="0" t="0" r="0" b="0"/>
                            <a:pathLst>
                              <a:path w="35999" h="156507">
                                <a:moveTo>
                                  <a:pt x="0" y="0"/>
                                </a:moveTo>
                                <a:lnTo>
                                  <a:pt x="35999" y="0"/>
                                </a:lnTo>
                                <a:lnTo>
                                  <a:pt x="35999" y="156507"/>
                                </a:lnTo>
                                <a:lnTo>
                                  <a:pt x="0" y="156507"/>
                                </a:lnTo>
                                <a:lnTo>
                                  <a:pt x="0" y="0"/>
                                </a:lnTo>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46028" name="Shape 46028"/>
                        <wps:cNvSpPr/>
                        <wps:spPr>
                          <a:xfrm>
                            <a:off x="1098965" y="516236"/>
                            <a:ext cx="35995" cy="156507"/>
                          </a:xfrm>
                          <a:custGeom>
                            <a:avLst/>
                            <a:gdLst/>
                            <a:ahLst/>
                            <a:cxnLst/>
                            <a:rect l="0" t="0" r="0" b="0"/>
                            <a:pathLst>
                              <a:path w="35995" h="156507">
                                <a:moveTo>
                                  <a:pt x="0" y="0"/>
                                </a:moveTo>
                                <a:lnTo>
                                  <a:pt x="35995" y="0"/>
                                </a:lnTo>
                                <a:lnTo>
                                  <a:pt x="35995" y="156507"/>
                                </a:lnTo>
                                <a:lnTo>
                                  <a:pt x="0" y="156507"/>
                                </a:lnTo>
                                <a:lnTo>
                                  <a:pt x="0" y="0"/>
                                </a:lnTo>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4057" name="Shape 4057"/>
                        <wps:cNvSpPr/>
                        <wps:spPr>
                          <a:xfrm>
                            <a:off x="303507" y="511479"/>
                            <a:ext cx="139127" cy="162997"/>
                          </a:xfrm>
                          <a:custGeom>
                            <a:avLst/>
                            <a:gdLst/>
                            <a:ahLst/>
                            <a:cxnLst/>
                            <a:rect l="0" t="0" r="0" b="0"/>
                            <a:pathLst>
                              <a:path w="139127" h="162997">
                                <a:moveTo>
                                  <a:pt x="47013" y="3032"/>
                                </a:moveTo>
                                <a:lnTo>
                                  <a:pt x="85482" y="3032"/>
                                </a:lnTo>
                                <a:cubicBezTo>
                                  <a:pt x="132051" y="3032"/>
                                  <a:pt x="138103" y="0"/>
                                  <a:pt x="137803" y="44321"/>
                                </a:cubicBezTo>
                                <a:lnTo>
                                  <a:pt x="53448" y="44176"/>
                                </a:lnTo>
                                <a:cubicBezTo>
                                  <a:pt x="36201" y="44176"/>
                                  <a:pt x="33602" y="55121"/>
                                  <a:pt x="33602" y="74585"/>
                                </a:cubicBezTo>
                                <a:lnTo>
                                  <a:pt x="33602" y="91448"/>
                                </a:lnTo>
                                <a:cubicBezTo>
                                  <a:pt x="33602" y="114139"/>
                                  <a:pt x="36843" y="122788"/>
                                  <a:pt x="52324" y="122788"/>
                                </a:cubicBezTo>
                                <a:lnTo>
                                  <a:pt x="139127" y="122720"/>
                                </a:lnTo>
                                <a:cubicBezTo>
                                  <a:pt x="139127" y="149091"/>
                                  <a:pt x="138784" y="162996"/>
                                  <a:pt x="105919" y="162996"/>
                                </a:cubicBezTo>
                                <a:lnTo>
                                  <a:pt x="47013" y="162996"/>
                                </a:lnTo>
                                <a:cubicBezTo>
                                  <a:pt x="17541" y="162997"/>
                                  <a:pt x="0" y="152187"/>
                                  <a:pt x="0" y="106352"/>
                                </a:cubicBezTo>
                                <a:lnTo>
                                  <a:pt x="0" y="59668"/>
                                </a:lnTo>
                                <a:cubicBezTo>
                                  <a:pt x="0" y="13836"/>
                                  <a:pt x="17541" y="3032"/>
                                  <a:pt x="47013" y="3032"/>
                                </a:cubicBez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4058" name="Shape 4058"/>
                        <wps:cNvSpPr/>
                        <wps:spPr>
                          <a:xfrm>
                            <a:off x="462355" y="516236"/>
                            <a:ext cx="68729" cy="156507"/>
                          </a:xfrm>
                          <a:custGeom>
                            <a:avLst/>
                            <a:gdLst/>
                            <a:ahLst/>
                            <a:cxnLst/>
                            <a:rect l="0" t="0" r="0" b="0"/>
                            <a:pathLst>
                              <a:path w="68729" h="156507">
                                <a:moveTo>
                                  <a:pt x="0" y="0"/>
                                </a:moveTo>
                                <a:lnTo>
                                  <a:pt x="68729" y="0"/>
                                </a:lnTo>
                                <a:lnTo>
                                  <a:pt x="68729" y="38908"/>
                                </a:lnTo>
                                <a:lnTo>
                                  <a:pt x="32724" y="38908"/>
                                </a:lnTo>
                                <a:lnTo>
                                  <a:pt x="32724" y="76958"/>
                                </a:lnTo>
                                <a:lnTo>
                                  <a:pt x="68729" y="76958"/>
                                </a:lnTo>
                                <a:lnTo>
                                  <a:pt x="68729" y="115867"/>
                                </a:lnTo>
                                <a:lnTo>
                                  <a:pt x="32724" y="115867"/>
                                </a:lnTo>
                                <a:lnTo>
                                  <a:pt x="32724" y="156507"/>
                                </a:lnTo>
                                <a:lnTo>
                                  <a:pt x="0" y="156507"/>
                                </a:lnTo>
                                <a:lnTo>
                                  <a:pt x="0"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4059" name="Shape 4059"/>
                        <wps:cNvSpPr/>
                        <wps:spPr>
                          <a:xfrm>
                            <a:off x="531084" y="516236"/>
                            <a:ext cx="67839" cy="156507"/>
                          </a:xfrm>
                          <a:custGeom>
                            <a:avLst/>
                            <a:gdLst/>
                            <a:ahLst/>
                            <a:cxnLst/>
                            <a:rect l="0" t="0" r="0" b="0"/>
                            <a:pathLst>
                              <a:path w="67839" h="156507">
                                <a:moveTo>
                                  <a:pt x="0" y="0"/>
                                </a:moveTo>
                                <a:lnTo>
                                  <a:pt x="35861" y="0"/>
                                </a:lnTo>
                                <a:cubicBezTo>
                                  <a:pt x="61063" y="0"/>
                                  <a:pt x="67839" y="18376"/>
                                  <a:pt x="67839" y="46480"/>
                                </a:cubicBezTo>
                                <a:lnTo>
                                  <a:pt x="67839" y="56423"/>
                                </a:lnTo>
                                <a:cubicBezTo>
                                  <a:pt x="67839" y="77386"/>
                                  <a:pt x="64605" y="89711"/>
                                  <a:pt x="49567" y="94901"/>
                                </a:cubicBezTo>
                                <a:lnTo>
                                  <a:pt x="49567" y="95328"/>
                                </a:lnTo>
                                <a:cubicBezTo>
                                  <a:pt x="59293" y="97928"/>
                                  <a:pt x="67405" y="104201"/>
                                  <a:pt x="67405" y="129924"/>
                                </a:cubicBezTo>
                                <a:lnTo>
                                  <a:pt x="67405" y="156507"/>
                                </a:lnTo>
                                <a:lnTo>
                                  <a:pt x="34673" y="156507"/>
                                </a:lnTo>
                                <a:lnTo>
                                  <a:pt x="34673" y="137702"/>
                                </a:lnTo>
                                <a:cubicBezTo>
                                  <a:pt x="34673" y="121279"/>
                                  <a:pt x="31440" y="115867"/>
                                  <a:pt x="21269" y="115867"/>
                                </a:cubicBezTo>
                                <a:lnTo>
                                  <a:pt x="0" y="115867"/>
                                </a:lnTo>
                                <a:lnTo>
                                  <a:pt x="0" y="76958"/>
                                </a:lnTo>
                                <a:lnTo>
                                  <a:pt x="23920" y="76958"/>
                                </a:lnTo>
                                <a:cubicBezTo>
                                  <a:pt x="32765" y="76958"/>
                                  <a:pt x="36005" y="71768"/>
                                  <a:pt x="36005" y="60533"/>
                                </a:cubicBezTo>
                                <a:lnTo>
                                  <a:pt x="36005" y="55343"/>
                                </a:lnTo>
                                <a:cubicBezTo>
                                  <a:pt x="36005" y="41508"/>
                                  <a:pt x="31289" y="38908"/>
                                  <a:pt x="20974" y="38908"/>
                                </a:cubicBezTo>
                                <a:lnTo>
                                  <a:pt x="0" y="38908"/>
                                </a:lnTo>
                                <a:lnTo>
                                  <a:pt x="0"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4060" name="Shape 4060"/>
                        <wps:cNvSpPr/>
                        <wps:spPr>
                          <a:xfrm>
                            <a:off x="618662" y="514511"/>
                            <a:ext cx="73248" cy="159965"/>
                          </a:xfrm>
                          <a:custGeom>
                            <a:avLst/>
                            <a:gdLst/>
                            <a:ahLst/>
                            <a:cxnLst/>
                            <a:rect l="0" t="0" r="0" b="0"/>
                            <a:pathLst>
                              <a:path w="73248" h="159965">
                                <a:moveTo>
                                  <a:pt x="47014" y="0"/>
                                </a:moveTo>
                                <a:lnTo>
                                  <a:pt x="73248" y="0"/>
                                </a:lnTo>
                                <a:lnTo>
                                  <a:pt x="73248" y="40206"/>
                                </a:lnTo>
                                <a:lnTo>
                                  <a:pt x="54091" y="40206"/>
                                </a:lnTo>
                                <a:cubicBezTo>
                                  <a:pt x="36847" y="40206"/>
                                  <a:pt x="33602" y="52089"/>
                                  <a:pt x="33602" y="71553"/>
                                </a:cubicBezTo>
                                <a:lnTo>
                                  <a:pt x="33602" y="88416"/>
                                </a:lnTo>
                                <a:cubicBezTo>
                                  <a:pt x="33602" y="111107"/>
                                  <a:pt x="36847" y="119756"/>
                                  <a:pt x="52320" y="119756"/>
                                </a:cubicBezTo>
                                <a:lnTo>
                                  <a:pt x="73248" y="119756"/>
                                </a:lnTo>
                                <a:lnTo>
                                  <a:pt x="73248" y="159965"/>
                                </a:lnTo>
                                <a:lnTo>
                                  <a:pt x="47014" y="159965"/>
                                </a:lnTo>
                                <a:cubicBezTo>
                                  <a:pt x="17535" y="159965"/>
                                  <a:pt x="0" y="149155"/>
                                  <a:pt x="0" y="103320"/>
                                </a:cubicBezTo>
                                <a:lnTo>
                                  <a:pt x="0" y="56636"/>
                                </a:lnTo>
                                <a:cubicBezTo>
                                  <a:pt x="0" y="10805"/>
                                  <a:pt x="17535" y="0"/>
                                  <a:pt x="47014" y="0"/>
                                </a:cubicBez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4061" name="Shape 4061"/>
                        <wps:cNvSpPr/>
                        <wps:spPr>
                          <a:xfrm>
                            <a:off x="691910" y="514511"/>
                            <a:ext cx="73250" cy="159965"/>
                          </a:xfrm>
                          <a:custGeom>
                            <a:avLst/>
                            <a:gdLst/>
                            <a:ahLst/>
                            <a:cxnLst/>
                            <a:rect l="0" t="0" r="0" b="0"/>
                            <a:pathLst>
                              <a:path w="73250" h="159965">
                                <a:moveTo>
                                  <a:pt x="0" y="0"/>
                                </a:moveTo>
                                <a:lnTo>
                                  <a:pt x="26236" y="0"/>
                                </a:lnTo>
                                <a:cubicBezTo>
                                  <a:pt x="55713" y="0"/>
                                  <a:pt x="73250" y="10805"/>
                                  <a:pt x="73250" y="56636"/>
                                </a:cubicBezTo>
                                <a:lnTo>
                                  <a:pt x="73250" y="103320"/>
                                </a:lnTo>
                                <a:cubicBezTo>
                                  <a:pt x="73250" y="149155"/>
                                  <a:pt x="55713" y="159965"/>
                                  <a:pt x="26236" y="159965"/>
                                </a:cubicBezTo>
                                <a:lnTo>
                                  <a:pt x="0" y="159965"/>
                                </a:lnTo>
                                <a:lnTo>
                                  <a:pt x="0" y="119756"/>
                                </a:lnTo>
                                <a:lnTo>
                                  <a:pt x="20932" y="119756"/>
                                </a:lnTo>
                                <a:cubicBezTo>
                                  <a:pt x="36407" y="119756"/>
                                  <a:pt x="39647" y="111107"/>
                                  <a:pt x="39647" y="88416"/>
                                </a:cubicBezTo>
                                <a:lnTo>
                                  <a:pt x="39647" y="71553"/>
                                </a:lnTo>
                                <a:cubicBezTo>
                                  <a:pt x="39647" y="52089"/>
                                  <a:pt x="36407" y="40206"/>
                                  <a:pt x="19160" y="40206"/>
                                </a:cubicBezTo>
                                <a:lnTo>
                                  <a:pt x="0" y="40206"/>
                                </a:lnTo>
                                <a:lnTo>
                                  <a:pt x="0"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4062" name="Shape 4062"/>
                        <wps:cNvSpPr/>
                        <wps:spPr>
                          <a:xfrm>
                            <a:off x="941390" y="516236"/>
                            <a:ext cx="134411" cy="156507"/>
                          </a:xfrm>
                          <a:custGeom>
                            <a:avLst/>
                            <a:gdLst/>
                            <a:ahLst/>
                            <a:cxnLst/>
                            <a:rect l="0" t="0" r="0" b="0"/>
                            <a:pathLst>
                              <a:path w="134411" h="156507">
                                <a:moveTo>
                                  <a:pt x="0" y="0"/>
                                </a:moveTo>
                                <a:lnTo>
                                  <a:pt x="32712" y="0"/>
                                </a:lnTo>
                                <a:lnTo>
                                  <a:pt x="32712" y="55777"/>
                                </a:lnTo>
                                <a:lnTo>
                                  <a:pt x="101693" y="55777"/>
                                </a:lnTo>
                                <a:lnTo>
                                  <a:pt x="101693" y="0"/>
                                </a:lnTo>
                                <a:lnTo>
                                  <a:pt x="134411" y="0"/>
                                </a:lnTo>
                                <a:lnTo>
                                  <a:pt x="134411" y="156507"/>
                                </a:lnTo>
                                <a:lnTo>
                                  <a:pt x="101693" y="156507"/>
                                </a:lnTo>
                                <a:lnTo>
                                  <a:pt x="101693" y="97276"/>
                                </a:lnTo>
                                <a:lnTo>
                                  <a:pt x="32712" y="97276"/>
                                </a:lnTo>
                                <a:lnTo>
                                  <a:pt x="32712" y="156507"/>
                                </a:lnTo>
                                <a:lnTo>
                                  <a:pt x="0" y="156507"/>
                                </a:lnTo>
                                <a:lnTo>
                                  <a:pt x="0"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4063" name="Shape 4063"/>
                        <wps:cNvSpPr/>
                        <wps:spPr>
                          <a:xfrm>
                            <a:off x="1156249" y="516236"/>
                            <a:ext cx="69441" cy="156507"/>
                          </a:xfrm>
                          <a:custGeom>
                            <a:avLst/>
                            <a:gdLst/>
                            <a:ahLst/>
                            <a:cxnLst/>
                            <a:rect l="0" t="0" r="0" b="0"/>
                            <a:pathLst>
                              <a:path w="69441" h="156507">
                                <a:moveTo>
                                  <a:pt x="0" y="0"/>
                                </a:moveTo>
                                <a:lnTo>
                                  <a:pt x="69441" y="0"/>
                                </a:lnTo>
                                <a:lnTo>
                                  <a:pt x="69441" y="38908"/>
                                </a:lnTo>
                                <a:lnTo>
                                  <a:pt x="32723" y="38908"/>
                                </a:lnTo>
                                <a:lnTo>
                                  <a:pt x="32723" y="78251"/>
                                </a:lnTo>
                                <a:lnTo>
                                  <a:pt x="69441" y="78251"/>
                                </a:lnTo>
                                <a:lnTo>
                                  <a:pt x="69441" y="117167"/>
                                </a:lnTo>
                                <a:lnTo>
                                  <a:pt x="32723" y="117167"/>
                                </a:lnTo>
                                <a:lnTo>
                                  <a:pt x="32723" y="156507"/>
                                </a:lnTo>
                                <a:lnTo>
                                  <a:pt x="0" y="156507"/>
                                </a:lnTo>
                                <a:lnTo>
                                  <a:pt x="0"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4064" name="Shape 4064"/>
                        <wps:cNvSpPr/>
                        <wps:spPr>
                          <a:xfrm>
                            <a:off x="1225689" y="516236"/>
                            <a:ext cx="70316" cy="117167"/>
                          </a:xfrm>
                          <a:custGeom>
                            <a:avLst/>
                            <a:gdLst/>
                            <a:ahLst/>
                            <a:cxnLst/>
                            <a:rect l="0" t="0" r="0" b="0"/>
                            <a:pathLst>
                              <a:path w="70316" h="117167">
                                <a:moveTo>
                                  <a:pt x="0" y="0"/>
                                </a:moveTo>
                                <a:lnTo>
                                  <a:pt x="31705" y="0"/>
                                </a:lnTo>
                                <a:cubicBezTo>
                                  <a:pt x="55024" y="0"/>
                                  <a:pt x="65084" y="12890"/>
                                  <a:pt x="68657" y="32285"/>
                                </a:cubicBezTo>
                                <a:lnTo>
                                  <a:pt x="70316" y="53595"/>
                                </a:lnTo>
                                <a:lnTo>
                                  <a:pt x="70316" y="67025"/>
                                </a:lnTo>
                                <a:lnTo>
                                  <a:pt x="63960" y="100845"/>
                                </a:lnTo>
                                <a:cubicBezTo>
                                  <a:pt x="59335" y="110465"/>
                                  <a:pt x="51817" y="117167"/>
                                  <a:pt x="40249" y="117167"/>
                                </a:cubicBezTo>
                                <a:lnTo>
                                  <a:pt x="0" y="117167"/>
                                </a:lnTo>
                                <a:lnTo>
                                  <a:pt x="0" y="78251"/>
                                </a:lnTo>
                                <a:lnTo>
                                  <a:pt x="26103" y="78251"/>
                                </a:lnTo>
                                <a:cubicBezTo>
                                  <a:pt x="33764" y="78251"/>
                                  <a:pt x="36718" y="70908"/>
                                  <a:pt x="36718" y="61606"/>
                                </a:cubicBezTo>
                                <a:lnTo>
                                  <a:pt x="36718" y="55557"/>
                                </a:lnTo>
                                <a:cubicBezTo>
                                  <a:pt x="36718" y="44967"/>
                                  <a:pt x="33176" y="38908"/>
                                  <a:pt x="23302" y="38908"/>
                                </a:cubicBezTo>
                                <a:lnTo>
                                  <a:pt x="0" y="38908"/>
                                </a:lnTo>
                                <a:lnTo>
                                  <a:pt x="0"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4066" name="Shape 4066"/>
                        <wps:cNvSpPr/>
                        <wps:spPr>
                          <a:xfrm>
                            <a:off x="782922" y="511713"/>
                            <a:ext cx="139129" cy="162932"/>
                          </a:xfrm>
                          <a:custGeom>
                            <a:avLst/>
                            <a:gdLst/>
                            <a:ahLst/>
                            <a:cxnLst/>
                            <a:rect l="0" t="0" r="0" b="0"/>
                            <a:pathLst>
                              <a:path w="139129" h="162932">
                                <a:moveTo>
                                  <a:pt x="47017" y="3032"/>
                                </a:moveTo>
                                <a:lnTo>
                                  <a:pt x="85484" y="3032"/>
                                </a:lnTo>
                                <a:cubicBezTo>
                                  <a:pt x="132059" y="3032"/>
                                  <a:pt x="137903" y="0"/>
                                  <a:pt x="137608" y="44321"/>
                                </a:cubicBezTo>
                                <a:lnTo>
                                  <a:pt x="53451" y="44176"/>
                                </a:lnTo>
                                <a:cubicBezTo>
                                  <a:pt x="36204" y="44176"/>
                                  <a:pt x="33603" y="55126"/>
                                  <a:pt x="33603" y="74584"/>
                                </a:cubicBezTo>
                                <a:lnTo>
                                  <a:pt x="33603" y="91439"/>
                                </a:lnTo>
                                <a:cubicBezTo>
                                  <a:pt x="33603" y="114141"/>
                                  <a:pt x="36850" y="122787"/>
                                  <a:pt x="52321" y="122787"/>
                                </a:cubicBezTo>
                                <a:lnTo>
                                  <a:pt x="139129" y="122720"/>
                                </a:lnTo>
                                <a:cubicBezTo>
                                  <a:pt x="139129" y="142496"/>
                                  <a:pt x="138938" y="155267"/>
                                  <a:pt x="124977" y="160416"/>
                                </a:cubicBezTo>
                                <a:lnTo>
                                  <a:pt x="106442" y="162932"/>
                                </a:lnTo>
                                <a:lnTo>
                                  <a:pt x="46437" y="162932"/>
                                </a:lnTo>
                                <a:lnTo>
                                  <a:pt x="27233" y="160597"/>
                                </a:lnTo>
                                <a:cubicBezTo>
                                  <a:pt x="9864" y="155408"/>
                                  <a:pt x="0" y="140733"/>
                                  <a:pt x="0" y="106356"/>
                                </a:cubicBezTo>
                                <a:lnTo>
                                  <a:pt x="0" y="59673"/>
                                </a:lnTo>
                                <a:cubicBezTo>
                                  <a:pt x="0" y="13838"/>
                                  <a:pt x="17536" y="3032"/>
                                  <a:pt x="47017" y="3032"/>
                                </a:cubicBez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4067" name="Shape 4067"/>
                        <wps:cNvSpPr/>
                        <wps:spPr>
                          <a:xfrm>
                            <a:off x="796253" y="23823"/>
                            <a:ext cx="7621" cy="20992"/>
                          </a:xfrm>
                          <a:custGeom>
                            <a:avLst/>
                            <a:gdLst/>
                            <a:ahLst/>
                            <a:cxnLst/>
                            <a:rect l="0" t="0" r="0" b="0"/>
                            <a:pathLst>
                              <a:path w="7621" h="20992">
                                <a:moveTo>
                                  <a:pt x="0" y="0"/>
                                </a:moveTo>
                                <a:lnTo>
                                  <a:pt x="7621" y="0"/>
                                </a:lnTo>
                                <a:lnTo>
                                  <a:pt x="7621" y="2786"/>
                                </a:lnTo>
                                <a:lnTo>
                                  <a:pt x="7498" y="2703"/>
                                </a:lnTo>
                                <a:lnTo>
                                  <a:pt x="3176" y="2703"/>
                                </a:lnTo>
                                <a:lnTo>
                                  <a:pt x="3176" y="9205"/>
                                </a:lnTo>
                                <a:lnTo>
                                  <a:pt x="6981" y="9205"/>
                                </a:lnTo>
                                <a:lnTo>
                                  <a:pt x="7621" y="8774"/>
                                </a:lnTo>
                                <a:lnTo>
                                  <a:pt x="7621" y="13196"/>
                                </a:lnTo>
                                <a:lnTo>
                                  <a:pt x="6826" y="11889"/>
                                </a:lnTo>
                                <a:lnTo>
                                  <a:pt x="3176" y="11889"/>
                                </a:lnTo>
                                <a:lnTo>
                                  <a:pt x="3176" y="20992"/>
                                </a:lnTo>
                                <a:lnTo>
                                  <a:pt x="0" y="20992"/>
                                </a:lnTo>
                                <a:lnTo>
                                  <a:pt x="0"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4068" name="Shape 4068"/>
                        <wps:cNvSpPr/>
                        <wps:spPr>
                          <a:xfrm>
                            <a:off x="784795" y="16135"/>
                            <a:ext cx="19079" cy="36378"/>
                          </a:xfrm>
                          <a:custGeom>
                            <a:avLst/>
                            <a:gdLst/>
                            <a:ahLst/>
                            <a:cxnLst/>
                            <a:rect l="0" t="0" r="0" b="0"/>
                            <a:pathLst>
                              <a:path w="19079" h="36378">
                                <a:moveTo>
                                  <a:pt x="18479" y="0"/>
                                </a:moveTo>
                                <a:lnTo>
                                  <a:pt x="19079" y="239"/>
                                </a:lnTo>
                                <a:lnTo>
                                  <a:pt x="19079" y="3274"/>
                                </a:lnTo>
                                <a:lnTo>
                                  <a:pt x="18479" y="3026"/>
                                </a:lnTo>
                                <a:cubicBezTo>
                                  <a:pt x="10156" y="3026"/>
                                  <a:pt x="3655" y="9531"/>
                                  <a:pt x="3655" y="18145"/>
                                </a:cubicBezTo>
                                <a:cubicBezTo>
                                  <a:pt x="3655" y="26891"/>
                                  <a:pt x="10156" y="33339"/>
                                  <a:pt x="18479" y="33339"/>
                                </a:cubicBezTo>
                                <a:lnTo>
                                  <a:pt x="19079" y="33091"/>
                                </a:lnTo>
                                <a:lnTo>
                                  <a:pt x="19079" y="36138"/>
                                </a:lnTo>
                                <a:lnTo>
                                  <a:pt x="18479" y="36378"/>
                                </a:lnTo>
                                <a:cubicBezTo>
                                  <a:pt x="8476" y="36378"/>
                                  <a:pt x="0" y="28680"/>
                                  <a:pt x="0" y="18145"/>
                                </a:cubicBezTo>
                                <a:cubicBezTo>
                                  <a:pt x="0" y="7688"/>
                                  <a:pt x="8476" y="0"/>
                                  <a:pt x="18479" y="0"/>
                                </a:cubicBez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4069" name="Shape 4069"/>
                        <wps:cNvSpPr/>
                        <wps:spPr>
                          <a:xfrm>
                            <a:off x="803874" y="23823"/>
                            <a:ext cx="8309" cy="20992"/>
                          </a:xfrm>
                          <a:custGeom>
                            <a:avLst/>
                            <a:gdLst/>
                            <a:ahLst/>
                            <a:cxnLst/>
                            <a:rect l="0" t="0" r="0" b="0"/>
                            <a:pathLst>
                              <a:path w="8309" h="20992">
                                <a:moveTo>
                                  <a:pt x="0" y="0"/>
                                </a:moveTo>
                                <a:lnTo>
                                  <a:pt x="358" y="0"/>
                                </a:lnTo>
                                <a:cubicBezTo>
                                  <a:pt x="5318" y="0"/>
                                  <a:pt x="7779" y="1843"/>
                                  <a:pt x="7779" y="5974"/>
                                </a:cubicBezTo>
                                <a:cubicBezTo>
                                  <a:pt x="7779" y="9731"/>
                                  <a:pt x="5414" y="11373"/>
                                  <a:pt x="2342" y="11753"/>
                                </a:cubicBezTo>
                                <a:lnTo>
                                  <a:pt x="8309" y="20992"/>
                                </a:lnTo>
                                <a:lnTo>
                                  <a:pt x="4742" y="20992"/>
                                </a:lnTo>
                                <a:lnTo>
                                  <a:pt x="0" y="13196"/>
                                </a:lnTo>
                                <a:lnTo>
                                  <a:pt x="0" y="8774"/>
                                </a:lnTo>
                                <a:lnTo>
                                  <a:pt x="4445" y="5776"/>
                                </a:lnTo>
                                <a:lnTo>
                                  <a:pt x="0" y="2786"/>
                                </a:lnTo>
                                <a:lnTo>
                                  <a:pt x="0"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4070" name="Shape 4070"/>
                        <wps:cNvSpPr/>
                        <wps:spPr>
                          <a:xfrm>
                            <a:off x="803874" y="16374"/>
                            <a:ext cx="17781" cy="35898"/>
                          </a:xfrm>
                          <a:custGeom>
                            <a:avLst/>
                            <a:gdLst/>
                            <a:ahLst/>
                            <a:cxnLst/>
                            <a:rect l="0" t="0" r="0" b="0"/>
                            <a:pathLst>
                              <a:path w="17781" h="35898">
                                <a:moveTo>
                                  <a:pt x="0" y="0"/>
                                </a:moveTo>
                                <a:lnTo>
                                  <a:pt x="12312" y="4912"/>
                                </a:lnTo>
                                <a:cubicBezTo>
                                  <a:pt x="15667" y="8141"/>
                                  <a:pt x="17781" y="12677"/>
                                  <a:pt x="17781" y="17905"/>
                                </a:cubicBezTo>
                                <a:cubicBezTo>
                                  <a:pt x="17781" y="23173"/>
                                  <a:pt x="15667" y="27731"/>
                                  <a:pt x="12312" y="30973"/>
                                </a:cubicBezTo>
                                <a:lnTo>
                                  <a:pt x="0" y="35898"/>
                                </a:lnTo>
                                <a:lnTo>
                                  <a:pt x="0" y="32852"/>
                                </a:lnTo>
                                <a:lnTo>
                                  <a:pt x="9849" y="28783"/>
                                </a:lnTo>
                                <a:cubicBezTo>
                                  <a:pt x="12500" y="26077"/>
                                  <a:pt x="14121" y="22279"/>
                                  <a:pt x="14121" y="17905"/>
                                </a:cubicBezTo>
                                <a:cubicBezTo>
                                  <a:pt x="14121" y="13599"/>
                                  <a:pt x="12500" y="9819"/>
                                  <a:pt x="9849" y="7116"/>
                                </a:cubicBezTo>
                                <a:lnTo>
                                  <a:pt x="0" y="3035"/>
                                </a:lnTo>
                                <a:lnTo>
                                  <a:pt x="0"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4072" name="Shape 4072"/>
                        <wps:cNvSpPr/>
                        <wps:spPr>
                          <a:xfrm>
                            <a:off x="0" y="752786"/>
                            <a:ext cx="6012001" cy="0"/>
                          </a:xfrm>
                          <a:custGeom>
                            <a:avLst/>
                            <a:gdLst/>
                            <a:ahLst/>
                            <a:cxnLst/>
                            <a:rect l="0" t="0" r="0" b="0"/>
                            <a:pathLst>
                              <a:path w="6012001">
                                <a:moveTo>
                                  <a:pt x="0" y="0"/>
                                </a:moveTo>
                                <a:lnTo>
                                  <a:pt x="6012001"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s:wsp>
                        <wps:cNvPr id="4074" name="Shape 4074"/>
                        <wps:cNvSpPr/>
                        <wps:spPr>
                          <a:xfrm>
                            <a:off x="0" y="806761"/>
                            <a:ext cx="6012001" cy="0"/>
                          </a:xfrm>
                          <a:custGeom>
                            <a:avLst/>
                            <a:gdLst/>
                            <a:ahLst/>
                            <a:cxnLst/>
                            <a:rect l="0" t="0" r="0" b="0"/>
                            <a:pathLst>
                              <a:path w="6012001">
                                <a:moveTo>
                                  <a:pt x="0" y="0"/>
                                </a:moveTo>
                                <a:lnTo>
                                  <a:pt x="6012001"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075" name="Rectangle 4075"/>
                        <wps:cNvSpPr/>
                        <wps:spPr>
                          <a:xfrm>
                            <a:off x="1558004" y="898722"/>
                            <a:ext cx="3851934" cy="261963"/>
                          </a:xfrm>
                          <a:prstGeom prst="rect">
                            <a:avLst/>
                          </a:prstGeom>
                          <a:ln>
                            <a:noFill/>
                          </a:ln>
                        </wps:spPr>
                        <wps:txbx>
                          <w:txbxContent>
                            <w:p w14:paraId="5580321D" w14:textId="77777777" w:rsidR="000825E9" w:rsidRDefault="00000000">
                              <w:pPr>
                                <w:spacing w:after="160" w:line="259" w:lineRule="auto"/>
                                <w:ind w:left="0" w:firstLine="0"/>
                              </w:pPr>
                              <w:r>
                                <w:rPr>
                                  <w:b/>
                                  <w:sz w:val="33"/>
                                </w:rPr>
                                <w:t>Worldwide Sales and Service</w:t>
                              </w:r>
                            </w:p>
                          </w:txbxContent>
                        </wps:txbx>
                        <wps:bodyPr horzOverflow="overflow" vert="horz" lIns="0" tIns="0" rIns="0" bIns="0" rtlCol="0">
                          <a:noAutofit/>
                        </wps:bodyPr>
                      </wps:wsp>
                    </wpg:wgp>
                  </a:graphicData>
                </a:graphic>
              </wp:inline>
            </w:drawing>
          </mc:Choice>
          <mc:Fallback xmlns:a="http://schemas.openxmlformats.org/drawingml/2006/main">
            <w:pict>
              <v:group id="Group 43080" style="width:473.386pt;height:86.2745pt;mso-position-horizontal-relative:char;mso-position-vertical-relative:line" coordsize="60120,10956">
                <v:shape id="Shape 4052" style="position:absolute;width:1993;height:4422;left:4104;top:32;" coordsize="199351,442264" path="m199351,0l199351,128826l197720,126255c191530,116515,185690,107339,180427,99089c177505,94505,171653,87373,164096,84854c156539,82334,147276,84426,137532,98288c119814,123477,97171,155246,97171,155246l199351,315872l199351,442264l183644,440474c136195,430265,94708,406689,62919,373382c62919,373382,124288,288613,124933,287622c135353,271868,121616,256294,121616,256294l75908,184750l8397,279400c2809,259612,0,238784,370,217295c2271,108731,84916,19566,193040,494l199351,0x">
                  <v:stroke weight="0pt" endcap="flat" joinstyle="miter" miterlimit="10" on="false" color="#000000" opacity="0"/>
                  <v:fill on="true" color="#ed1b2d"/>
                </v:shape>
                <v:shape id="Shape 4053" style="position:absolute;width:2759;height:4504;left:6097;top:0;" coordsize="275982,450491" path="m41427,0c77654,633,105802,7763,136246,22127l275982,242376c275118,269186,270975,274824,262874,293440l262836,294168c262836,294168,183833,168969,141735,102961c135870,93791,118327,74439,98820,102165c81115,127349,58461,159132,58461,159132l202059,385789c158453,426427,99561,450491,33591,449333l0,445504l0,319113l19451,349690c19451,349690,36657,386371,60038,354595c63954,349275,102180,293537,102180,293537c102180,293537,57743,223111,17762,160052l0,132066l0,3241l41427,0x">
                  <v:stroke weight="0pt" endcap="flat" joinstyle="miter" miterlimit="10" on="false" color="#000000" opacity="0"/>
                  <v:fill on="true" color="#ed1b2d"/>
                </v:shape>
                <v:shape id="Shape 4054" style="position:absolute;width:2270;height:2069;left:0;top:4658;" coordsize="227077,206945" path="m40722,0c58192,0,65186,10216,68668,20434l113381,132808l113811,132808l158517,20434c162453,10216,169223,0,186470,0c197863,0,206243,11634,207531,24237l227077,206920l188637,206945l178157,75662l177724,75662l137240,180489c133495,190251,125204,198256,113592,198256c101989,198256,92797,188600,89945,180489l50359,76971l49930,76971l38548,206945l0,206920l0,206259l19654,21852c20951,11634,29329,0,40722,0x">
                  <v:stroke weight="0pt" endcap="flat" joinstyle="miter" miterlimit="10" on="false" color="#000000" opacity="0"/>
                  <v:fill on="true" color="#231f20"/>
                </v:shape>
                <v:shape id="Shape 46029" style="position:absolute;width:359;height:1565;left:2475;top:5162;" coordsize="35999,156507" path="m0,0l35999,0l35999,156507l0,156507l0,0">
                  <v:stroke weight="0pt" endcap="flat" joinstyle="miter" miterlimit="10" on="false" color="#000000" opacity="0"/>
                  <v:fill on="true" color="#231f20"/>
                </v:shape>
                <v:shape id="Shape 46030" style="position:absolute;width:359;height:1565;left:10989;top:5162;" coordsize="35995,156507" path="m0,0l35995,0l35995,156507l0,156507l0,0">
                  <v:stroke weight="0pt" endcap="flat" joinstyle="miter" miterlimit="10" on="false" color="#000000" opacity="0"/>
                  <v:fill on="true" color="#231f20"/>
                </v:shape>
                <v:shape id="Shape 4057" style="position:absolute;width:1391;height:1629;left:3035;top:5114;" coordsize="139127,162997" path="m47013,3032l85482,3032c132051,3032,138103,0,137803,44321l53448,44176c36201,44176,33602,55121,33602,74585l33602,91448c33602,114139,36843,122788,52324,122788l139127,122720c139127,149091,138784,162996,105919,162996l47013,162996c17541,162997,0,152187,0,106352l0,59668c0,13836,17541,3032,47013,3032x">
                  <v:stroke weight="0pt" endcap="flat" joinstyle="miter" miterlimit="10" on="false" color="#000000" opacity="0"/>
                  <v:fill on="true" color="#231f20"/>
                </v:shape>
                <v:shape id="Shape 4058" style="position:absolute;width:687;height:1565;left:4623;top:5162;" coordsize="68729,156507" path="m0,0l68729,0l68729,38908l32724,38908l32724,76958l68729,76958l68729,115867l32724,115867l32724,156507l0,156507l0,0x">
                  <v:stroke weight="0pt" endcap="flat" joinstyle="miter" miterlimit="10" on="false" color="#000000" opacity="0"/>
                  <v:fill on="true" color="#231f20"/>
                </v:shape>
                <v:shape id="Shape 4059" style="position:absolute;width:678;height:1565;left:5310;top:5162;" coordsize="67839,156507" path="m0,0l35861,0c61063,0,67839,18376,67839,46480l67839,56423c67839,77386,64605,89711,49567,94901l49567,95328c59293,97928,67405,104201,67405,129924l67405,156507l34673,156507l34673,137702c34673,121279,31440,115867,21269,115867l0,115867l0,76958l23920,76958c32765,76958,36005,71768,36005,60533l36005,55343c36005,41508,31289,38908,20974,38908l0,38908l0,0x">
                  <v:stroke weight="0pt" endcap="flat" joinstyle="miter" miterlimit="10" on="false" color="#000000" opacity="0"/>
                  <v:fill on="true" color="#231f20"/>
                </v:shape>
                <v:shape id="Shape 4060" style="position:absolute;width:732;height:1599;left:6186;top:5145;" coordsize="73248,159965" path="m47014,0l73248,0l73248,40206l54091,40206c36847,40206,33602,52089,33602,71553l33602,88416c33602,111107,36847,119756,52320,119756l73248,119756l73248,159965l47014,159965c17535,159965,0,149155,0,103320l0,56636c0,10805,17535,0,47014,0x">
                  <v:stroke weight="0pt" endcap="flat" joinstyle="miter" miterlimit="10" on="false" color="#000000" opacity="0"/>
                  <v:fill on="true" color="#231f20"/>
                </v:shape>
                <v:shape id="Shape 4061" style="position:absolute;width:732;height:1599;left:6919;top:5145;" coordsize="73250,159965" path="m0,0l26236,0c55713,0,73250,10805,73250,56636l73250,103320c73250,149155,55713,159965,26236,159965l0,159965l0,119756l20932,119756c36407,119756,39647,111107,39647,88416l39647,71553c39647,52089,36407,40206,19160,40206l0,40206l0,0x">
                  <v:stroke weight="0pt" endcap="flat" joinstyle="miter" miterlimit="10" on="false" color="#000000" opacity="0"/>
                  <v:fill on="true" color="#231f20"/>
                </v:shape>
                <v:shape id="Shape 4062" style="position:absolute;width:1344;height:1565;left:9413;top:5162;" coordsize="134411,156507" path="m0,0l32712,0l32712,55777l101693,55777l101693,0l134411,0l134411,156507l101693,156507l101693,97276l32712,97276l32712,156507l0,156507l0,0x">
                  <v:stroke weight="0pt" endcap="flat" joinstyle="miter" miterlimit="10" on="false" color="#000000" opacity="0"/>
                  <v:fill on="true" color="#231f20"/>
                </v:shape>
                <v:shape id="Shape 4063" style="position:absolute;width:694;height:1565;left:11562;top:5162;" coordsize="69441,156507" path="m0,0l69441,0l69441,38908l32723,38908l32723,78251l69441,78251l69441,117167l32723,117167l32723,156507l0,156507l0,0x">
                  <v:stroke weight="0pt" endcap="flat" joinstyle="miter" miterlimit="10" on="false" color="#000000" opacity="0"/>
                  <v:fill on="true" color="#231f20"/>
                </v:shape>
                <v:shape id="Shape 4064" style="position:absolute;width:703;height:1171;left:12256;top:5162;" coordsize="70316,117167" path="m0,0l31705,0c55024,0,65084,12890,68657,32285l70316,53595l70316,67025l63960,100845c59335,110465,51817,117167,40249,117167l0,117167l0,78251l26103,78251c33764,78251,36718,70908,36718,61606l36718,55557c36718,44967,33176,38908,23302,38908l0,38908l0,0x">
                  <v:stroke weight="0pt" endcap="flat" joinstyle="miter" miterlimit="10" on="false" color="#000000" opacity="0"/>
                  <v:fill on="true" color="#231f20"/>
                </v:shape>
                <v:shape id="Shape 4066" style="position:absolute;width:1391;height:1629;left:7829;top:5117;" coordsize="139129,162932" path="m47017,3032l85484,3032c132059,3032,137903,0,137608,44321l53451,44176c36204,44176,33603,55126,33603,74584l33603,91439c33603,114141,36850,122787,52321,122787l139129,122720c139129,142496,138938,155267,124977,160416l106442,162932l46437,162932l27233,160597c9864,155408,0,140733,0,106356l0,59673c0,13838,17536,3032,47017,3032x">
                  <v:stroke weight="0pt" endcap="flat" joinstyle="miter" miterlimit="10" on="false" color="#000000" opacity="0"/>
                  <v:fill on="true" color="#231f20"/>
                </v:shape>
                <v:shape id="Shape 4067" style="position:absolute;width:76;height:209;left:7962;top:238;" coordsize="7621,20992" path="m0,0l7621,0l7621,2786l7498,2703l3176,2703l3176,9205l6981,9205l7621,8774l7621,13196l6826,11889l3176,11889l3176,20992l0,20992l0,0x">
                  <v:stroke weight="0pt" endcap="flat" joinstyle="miter" miterlimit="10" on="false" color="#000000" opacity="0"/>
                  <v:fill on="true" color="#231f20"/>
                </v:shape>
                <v:shape id="Shape 4068" style="position:absolute;width:190;height:363;left:7847;top:161;" coordsize="19079,36378" path="m18479,0l19079,239l19079,3274l18479,3026c10156,3026,3655,9531,3655,18145c3655,26891,10156,33339,18479,33339l19079,33091l19079,36138l18479,36378c8476,36378,0,28680,0,18145c0,7688,8476,0,18479,0x">
                  <v:stroke weight="0pt" endcap="flat" joinstyle="miter" miterlimit="10" on="false" color="#000000" opacity="0"/>
                  <v:fill on="true" color="#231f20"/>
                </v:shape>
                <v:shape id="Shape 4069" style="position:absolute;width:83;height:209;left:8038;top:238;" coordsize="8309,20992" path="m0,0l358,0c5318,0,7779,1843,7779,5974c7779,9731,5414,11373,2342,11753l8309,20992l4742,20992l0,13196l0,8774l4445,5776l0,2786l0,0x">
                  <v:stroke weight="0pt" endcap="flat" joinstyle="miter" miterlimit="10" on="false" color="#000000" opacity="0"/>
                  <v:fill on="true" color="#231f20"/>
                </v:shape>
                <v:shape id="Shape 4070" style="position:absolute;width:177;height:358;left:8038;top:163;" coordsize="17781,35898" path="m0,0l12312,4912c15667,8141,17781,12677,17781,17905c17781,23173,15667,27731,12312,30973l0,35898l0,32852l9849,28783c12500,26077,14121,22279,14121,17905c14121,13599,12500,9819,9849,7116l0,3035l0,0x">
                  <v:stroke weight="0pt" endcap="flat" joinstyle="miter" miterlimit="10" on="false" color="#000000" opacity="0"/>
                  <v:fill on="true" color="#231f20"/>
                </v:shape>
                <v:shape id="Shape 4072" style="position:absolute;width:60120;height:0;left:0;top:7527;" coordsize="6012001,0" path="m0,0l6012001,0">
                  <v:stroke weight="2.5pt" endcap="round" joinstyle="miter" miterlimit="10" on="true" color="#000000"/>
                  <v:fill on="false" color="#000000" opacity="0"/>
                </v:shape>
                <v:shape id="Shape 4074" style="position:absolute;width:60120;height:0;left:0;top:8067;" coordsize="6012001,0" path="m0,0l6012001,0">
                  <v:stroke weight="1pt" endcap="round" joinstyle="miter" miterlimit="10" on="true" color="#000000"/>
                  <v:fill on="false" color="#000000" opacity="0"/>
                </v:shape>
                <v:rect id="Rectangle 4075" style="position:absolute;width:38519;height:2619;left:15580;top:8987;" filled="f" stroked="f">
                  <v:textbox inset="0,0,0,0">
                    <w:txbxContent>
                      <w:p>
                        <w:pPr>
                          <w:spacing w:before="0" w:after="160" w:line="259" w:lineRule="auto"/>
                          <w:ind w:left="0" w:firstLine="0"/>
                        </w:pPr>
                        <w:r>
                          <w:rPr>
                            <w:rFonts w:cs="Arial" w:hAnsi="Arial" w:eastAsia="Arial" w:ascii="Arial"/>
                            <w:b w:val="1"/>
                            <w:sz w:val="33"/>
                          </w:rPr>
                          <w:t xml:space="preserve">Worldwide Sales and Service</w:t>
                        </w:r>
                      </w:p>
                    </w:txbxContent>
                  </v:textbox>
                </v:rect>
              </v:group>
            </w:pict>
          </mc:Fallback>
        </mc:AlternateContent>
      </w:r>
    </w:p>
    <w:p w14:paraId="76188D03" w14:textId="77777777" w:rsidR="000825E9" w:rsidRDefault="00000000">
      <w:pPr>
        <w:spacing w:after="197" w:line="259" w:lineRule="auto"/>
        <w:ind w:left="0" w:right="-57" w:firstLine="0"/>
      </w:pPr>
      <w:r>
        <w:rPr>
          <w:rFonts w:ascii="Calibri" w:eastAsia="Calibri" w:hAnsi="Calibri" w:cs="Calibri"/>
          <w:noProof/>
          <w:sz w:val="22"/>
        </w:rPr>
        <mc:AlternateContent>
          <mc:Choice Requires="wpg">
            <w:drawing>
              <wp:inline distT="0" distB="0" distL="0" distR="0" wp14:anchorId="09E256E3" wp14:editId="4B2BECCD">
                <wp:extent cx="6012001" cy="53975"/>
                <wp:effectExtent l="0" t="0" r="0" b="0"/>
                <wp:docPr id="43081" name="Group 43081"/>
                <wp:cNvGraphicFramePr/>
                <a:graphic xmlns:a="http://schemas.openxmlformats.org/drawingml/2006/main">
                  <a:graphicData uri="http://schemas.microsoft.com/office/word/2010/wordprocessingGroup">
                    <wpg:wgp>
                      <wpg:cNvGrpSpPr/>
                      <wpg:grpSpPr>
                        <a:xfrm>
                          <a:off x="0" y="0"/>
                          <a:ext cx="6012001" cy="53975"/>
                          <a:chOff x="0" y="0"/>
                          <a:chExt cx="6012001" cy="53975"/>
                        </a:xfrm>
                      </wpg:grpSpPr>
                      <wps:wsp>
                        <wps:cNvPr id="4077" name="Shape 4077"/>
                        <wps:cNvSpPr/>
                        <wps:spPr>
                          <a:xfrm>
                            <a:off x="0" y="0"/>
                            <a:ext cx="6012001" cy="0"/>
                          </a:xfrm>
                          <a:custGeom>
                            <a:avLst/>
                            <a:gdLst/>
                            <a:ahLst/>
                            <a:cxnLst/>
                            <a:rect l="0" t="0" r="0" b="0"/>
                            <a:pathLst>
                              <a:path w="6012001">
                                <a:moveTo>
                                  <a:pt x="0" y="0"/>
                                </a:moveTo>
                                <a:lnTo>
                                  <a:pt x="6012001"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079" name="Shape 4079"/>
                        <wps:cNvSpPr/>
                        <wps:spPr>
                          <a:xfrm>
                            <a:off x="0" y="53975"/>
                            <a:ext cx="6012001" cy="0"/>
                          </a:xfrm>
                          <a:custGeom>
                            <a:avLst/>
                            <a:gdLst/>
                            <a:ahLst/>
                            <a:cxnLst/>
                            <a:rect l="0" t="0" r="0" b="0"/>
                            <a:pathLst>
                              <a:path w="6012001">
                                <a:moveTo>
                                  <a:pt x="0" y="0"/>
                                </a:moveTo>
                                <a:lnTo>
                                  <a:pt x="6012001"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081" style="width:473.386pt;height:4.25pt;mso-position-horizontal-relative:char;mso-position-vertical-relative:line" coordsize="60120,539">
                <v:shape id="Shape 4077" style="position:absolute;width:60120;height:0;left:0;top:0;" coordsize="6012001,0" path="m0,0l6012001,0">
                  <v:stroke weight="1pt" endcap="round" joinstyle="miter" miterlimit="10" on="true" color="#000000"/>
                  <v:fill on="false" color="#000000" opacity="0"/>
                </v:shape>
                <v:shape id="Shape 4079" style="position:absolute;width:60120;height:0;left:0;top:539;" coordsize="6012001,0" path="m0,0l6012001,0">
                  <v:stroke weight="2.5pt" endcap="round" joinstyle="miter" miterlimit="10" on="true" color="#000000"/>
                  <v:fill on="false" color="#000000" opacity="0"/>
                </v:shape>
              </v:group>
            </w:pict>
          </mc:Fallback>
        </mc:AlternateContent>
      </w:r>
    </w:p>
    <w:tbl>
      <w:tblPr>
        <w:tblStyle w:val="TableGrid"/>
        <w:tblW w:w="9235" w:type="dxa"/>
        <w:tblInd w:w="57" w:type="dxa"/>
        <w:tblCellMar>
          <w:top w:w="58" w:type="dxa"/>
          <w:left w:w="60" w:type="dxa"/>
          <w:right w:w="115" w:type="dxa"/>
        </w:tblCellMar>
        <w:tblLook w:val="04A0" w:firstRow="1" w:lastRow="0" w:firstColumn="1" w:lastColumn="0" w:noHBand="0" w:noVBand="1"/>
      </w:tblPr>
      <w:tblGrid>
        <w:gridCol w:w="2309"/>
        <w:gridCol w:w="2308"/>
        <w:gridCol w:w="2309"/>
        <w:gridCol w:w="2309"/>
      </w:tblGrid>
      <w:tr w:rsidR="000825E9" w14:paraId="78858D10" w14:textId="77777777">
        <w:trPr>
          <w:trHeight w:val="244"/>
        </w:trPr>
        <w:tc>
          <w:tcPr>
            <w:tcW w:w="2309" w:type="dxa"/>
            <w:tcBorders>
              <w:top w:val="nil"/>
              <w:left w:val="nil"/>
              <w:bottom w:val="single" w:sz="4" w:space="0" w:color="A7A9AB"/>
              <w:right w:val="single" w:sz="4" w:space="0" w:color="A7A9AB"/>
            </w:tcBorders>
            <w:shd w:val="clear" w:color="auto" w:fill="585858"/>
          </w:tcPr>
          <w:p w14:paraId="26E6A3C1" w14:textId="77777777" w:rsidR="000825E9" w:rsidRDefault="00000000">
            <w:pPr>
              <w:spacing w:after="0" w:line="259" w:lineRule="auto"/>
              <w:ind w:left="0" w:firstLine="0"/>
            </w:pPr>
            <w:r>
              <w:rPr>
                <w:b/>
                <w:color w:val="FFFFFF"/>
                <w:sz w:val="14"/>
              </w:rPr>
              <w:t>AMERICAS</w:t>
            </w:r>
          </w:p>
        </w:tc>
        <w:tc>
          <w:tcPr>
            <w:tcW w:w="2309" w:type="dxa"/>
            <w:tcBorders>
              <w:top w:val="nil"/>
              <w:left w:val="single" w:sz="4" w:space="0" w:color="A7A9AB"/>
              <w:bottom w:val="single" w:sz="4" w:space="0" w:color="A7A9AB"/>
              <w:right w:val="single" w:sz="4" w:space="0" w:color="A7A9AB"/>
            </w:tcBorders>
            <w:shd w:val="clear" w:color="auto" w:fill="585858"/>
          </w:tcPr>
          <w:p w14:paraId="7924D9BC" w14:textId="77777777" w:rsidR="000825E9" w:rsidRDefault="00000000">
            <w:pPr>
              <w:spacing w:after="0" w:line="259" w:lineRule="auto"/>
              <w:ind w:left="5" w:firstLine="0"/>
            </w:pPr>
            <w:r>
              <w:rPr>
                <w:b/>
                <w:color w:val="FFFFFF"/>
                <w:sz w:val="14"/>
              </w:rPr>
              <w:t>ASIA/PACIFIC</w:t>
            </w:r>
          </w:p>
        </w:tc>
        <w:tc>
          <w:tcPr>
            <w:tcW w:w="2309" w:type="dxa"/>
            <w:tcBorders>
              <w:top w:val="nil"/>
              <w:left w:val="single" w:sz="4" w:space="0" w:color="A7A9AB"/>
              <w:bottom w:val="single" w:sz="4" w:space="0" w:color="A7A9AB"/>
              <w:right w:val="single" w:sz="4" w:space="0" w:color="A7A9AB"/>
            </w:tcBorders>
            <w:shd w:val="clear" w:color="auto" w:fill="585858"/>
          </w:tcPr>
          <w:p w14:paraId="15C1EB19" w14:textId="77777777" w:rsidR="000825E9" w:rsidRDefault="00000000">
            <w:pPr>
              <w:spacing w:after="0" w:line="259" w:lineRule="auto"/>
              <w:ind w:left="5" w:firstLine="0"/>
            </w:pPr>
            <w:r>
              <w:rPr>
                <w:b/>
                <w:color w:val="FFFFFF"/>
                <w:sz w:val="14"/>
              </w:rPr>
              <w:t>ASIA/PACIFIC</w:t>
            </w:r>
          </w:p>
        </w:tc>
        <w:tc>
          <w:tcPr>
            <w:tcW w:w="2309" w:type="dxa"/>
            <w:tcBorders>
              <w:top w:val="nil"/>
              <w:left w:val="single" w:sz="4" w:space="0" w:color="A7A9AB"/>
              <w:bottom w:val="single" w:sz="4" w:space="0" w:color="A7A9AB"/>
              <w:right w:val="nil"/>
            </w:tcBorders>
            <w:shd w:val="clear" w:color="auto" w:fill="585858"/>
          </w:tcPr>
          <w:p w14:paraId="4B64E3D7" w14:textId="77777777" w:rsidR="000825E9" w:rsidRDefault="00000000">
            <w:pPr>
              <w:spacing w:after="0" w:line="259" w:lineRule="auto"/>
              <w:ind w:left="5" w:firstLine="0"/>
            </w:pPr>
            <w:r>
              <w:rPr>
                <w:b/>
                <w:color w:val="FFFFFF"/>
                <w:sz w:val="14"/>
              </w:rPr>
              <w:t>EUROPE</w:t>
            </w:r>
          </w:p>
        </w:tc>
      </w:tr>
      <w:tr w:rsidR="000825E9" w14:paraId="0F7E7655" w14:textId="77777777">
        <w:trPr>
          <w:trHeight w:val="10674"/>
        </w:trPr>
        <w:tc>
          <w:tcPr>
            <w:tcW w:w="2309" w:type="dxa"/>
            <w:tcBorders>
              <w:top w:val="single" w:sz="4" w:space="0" w:color="A7A9AB"/>
              <w:left w:val="nil"/>
              <w:bottom w:val="nil"/>
              <w:right w:val="single" w:sz="4" w:space="0" w:color="A7A9AB"/>
            </w:tcBorders>
          </w:tcPr>
          <w:p w14:paraId="36819679" w14:textId="77777777" w:rsidR="000825E9" w:rsidRDefault="00000000">
            <w:pPr>
              <w:spacing w:after="30" w:line="259" w:lineRule="auto"/>
              <w:ind w:left="0" w:firstLine="0"/>
            </w:pPr>
            <w:r>
              <w:rPr>
                <w:b/>
                <w:sz w:val="14"/>
              </w:rPr>
              <w:lastRenderedPageBreak/>
              <w:t>Corporate Office</w:t>
            </w:r>
          </w:p>
          <w:p w14:paraId="24767CF2" w14:textId="77777777" w:rsidR="000825E9" w:rsidRDefault="00000000">
            <w:pPr>
              <w:spacing w:after="30" w:line="259" w:lineRule="auto"/>
              <w:ind w:left="0" w:firstLine="0"/>
            </w:pPr>
            <w:r>
              <w:rPr>
                <w:sz w:val="14"/>
              </w:rPr>
              <w:t>2355 West Chandler Blvd.</w:t>
            </w:r>
          </w:p>
          <w:p w14:paraId="70A41359" w14:textId="77777777" w:rsidR="000825E9" w:rsidRDefault="00000000">
            <w:pPr>
              <w:spacing w:after="30" w:line="259" w:lineRule="auto"/>
              <w:ind w:left="0" w:firstLine="0"/>
            </w:pPr>
            <w:r>
              <w:rPr>
                <w:sz w:val="14"/>
              </w:rPr>
              <w:t>Chandler, AZ 85224-6199</w:t>
            </w:r>
          </w:p>
          <w:p w14:paraId="61872974" w14:textId="77777777" w:rsidR="000825E9" w:rsidRDefault="00000000">
            <w:pPr>
              <w:spacing w:after="30" w:line="259" w:lineRule="auto"/>
              <w:ind w:left="0" w:firstLine="0"/>
            </w:pPr>
            <w:r>
              <w:rPr>
                <w:sz w:val="14"/>
              </w:rPr>
              <w:t>Tel: 480-792-7200</w:t>
            </w:r>
          </w:p>
          <w:p w14:paraId="194E252E" w14:textId="77777777" w:rsidR="000825E9" w:rsidRDefault="00000000">
            <w:pPr>
              <w:spacing w:after="0" w:line="304" w:lineRule="auto"/>
              <w:ind w:left="0" w:right="41" w:firstLine="0"/>
            </w:pPr>
            <w:r>
              <w:rPr>
                <w:sz w:val="14"/>
              </w:rPr>
              <w:t xml:space="preserve">Fax: 480-792-7277 Technical Support: </w:t>
            </w:r>
            <w:hyperlink r:id="rId218">
              <w:r>
                <w:rPr>
                  <w:color w:val="0000FF"/>
                  <w:sz w:val="14"/>
                </w:rPr>
                <w:t xml:space="preserve">http://www.microchip.com/support </w:t>
              </w:r>
            </w:hyperlink>
            <w:r>
              <w:rPr>
                <w:sz w:val="14"/>
              </w:rPr>
              <w:t>Web Address:</w:t>
            </w:r>
          </w:p>
          <w:p w14:paraId="65F5079C" w14:textId="77777777" w:rsidR="000825E9" w:rsidRDefault="00000000">
            <w:pPr>
              <w:spacing w:after="30" w:line="259" w:lineRule="auto"/>
              <w:ind w:left="0" w:firstLine="0"/>
            </w:pPr>
            <w:hyperlink r:id="rId219">
              <w:r>
                <w:rPr>
                  <w:color w:val="0000FF"/>
                  <w:sz w:val="14"/>
                </w:rPr>
                <w:t>http://www.microchip.com</w:t>
              </w:r>
            </w:hyperlink>
          </w:p>
          <w:p w14:paraId="0431EAD4" w14:textId="77777777" w:rsidR="000825E9" w:rsidRDefault="00000000">
            <w:pPr>
              <w:spacing w:after="30" w:line="259" w:lineRule="auto"/>
              <w:ind w:left="0" w:firstLine="0"/>
            </w:pPr>
            <w:r>
              <w:rPr>
                <w:b/>
                <w:sz w:val="14"/>
              </w:rPr>
              <w:t>Atlanta</w:t>
            </w:r>
          </w:p>
          <w:p w14:paraId="0A0A83DC" w14:textId="77777777" w:rsidR="000825E9" w:rsidRDefault="00000000">
            <w:pPr>
              <w:spacing w:after="30" w:line="259" w:lineRule="auto"/>
              <w:ind w:left="0" w:firstLine="0"/>
            </w:pPr>
            <w:r>
              <w:rPr>
                <w:sz w:val="14"/>
              </w:rPr>
              <w:t>Duluth, GA</w:t>
            </w:r>
          </w:p>
          <w:p w14:paraId="50715547" w14:textId="77777777" w:rsidR="000825E9" w:rsidRDefault="00000000">
            <w:pPr>
              <w:spacing w:after="30" w:line="259" w:lineRule="auto"/>
              <w:ind w:left="0" w:firstLine="0"/>
            </w:pPr>
            <w:r>
              <w:rPr>
                <w:sz w:val="14"/>
              </w:rPr>
              <w:t>Tel: 678-957-9614</w:t>
            </w:r>
          </w:p>
          <w:p w14:paraId="26E17423" w14:textId="77777777" w:rsidR="000825E9" w:rsidRDefault="00000000">
            <w:pPr>
              <w:spacing w:after="30" w:line="259" w:lineRule="auto"/>
              <w:ind w:left="0" w:firstLine="0"/>
            </w:pPr>
            <w:r>
              <w:rPr>
                <w:sz w:val="14"/>
              </w:rPr>
              <w:t>Fax: 678-957-1455</w:t>
            </w:r>
          </w:p>
          <w:p w14:paraId="32313968" w14:textId="77777777" w:rsidR="000825E9" w:rsidRDefault="00000000">
            <w:pPr>
              <w:spacing w:after="30" w:line="259" w:lineRule="auto"/>
              <w:ind w:left="0" w:firstLine="0"/>
            </w:pPr>
            <w:r>
              <w:rPr>
                <w:b/>
                <w:sz w:val="14"/>
              </w:rPr>
              <w:t>Austin, TX</w:t>
            </w:r>
          </w:p>
          <w:p w14:paraId="25742AB1" w14:textId="77777777" w:rsidR="000825E9" w:rsidRDefault="00000000">
            <w:pPr>
              <w:spacing w:after="30" w:line="259" w:lineRule="auto"/>
              <w:ind w:left="0" w:firstLine="0"/>
            </w:pPr>
            <w:r>
              <w:rPr>
                <w:sz w:val="14"/>
              </w:rPr>
              <w:t>Tel: 512-257-3370</w:t>
            </w:r>
          </w:p>
          <w:p w14:paraId="74968EF5" w14:textId="77777777" w:rsidR="000825E9" w:rsidRDefault="00000000">
            <w:pPr>
              <w:spacing w:after="30" w:line="259" w:lineRule="auto"/>
              <w:ind w:left="0" w:firstLine="0"/>
            </w:pPr>
            <w:r>
              <w:rPr>
                <w:b/>
                <w:sz w:val="14"/>
              </w:rPr>
              <w:t>Boston</w:t>
            </w:r>
          </w:p>
          <w:p w14:paraId="4EF731DB" w14:textId="77777777" w:rsidR="000825E9" w:rsidRDefault="00000000">
            <w:pPr>
              <w:spacing w:after="30" w:line="259" w:lineRule="auto"/>
              <w:ind w:left="0" w:firstLine="0"/>
            </w:pPr>
            <w:r>
              <w:rPr>
                <w:sz w:val="14"/>
              </w:rPr>
              <w:t>Westborough, MA</w:t>
            </w:r>
          </w:p>
          <w:p w14:paraId="7C408B47" w14:textId="77777777" w:rsidR="000825E9" w:rsidRDefault="00000000">
            <w:pPr>
              <w:spacing w:after="30" w:line="259" w:lineRule="auto"/>
              <w:ind w:left="0" w:firstLine="0"/>
            </w:pPr>
            <w:r>
              <w:rPr>
                <w:sz w:val="14"/>
              </w:rPr>
              <w:t>Tel: 774-760-0087</w:t>
            </w:r>
          </w:p>
          <w:p w14:paraId="532C1223" w14:textId="77777777" w:rsidR="000825E9" w:rsidRDefault="00000000">
            <w:pPr>
              <w:spacing w:after="30" w:line="259" w:lineRule="auto"/>
              <w:ind w:left="0" w:firstLine="0"/>
            </w:pPr>
            <w:r>
              <w:rPr>
                <w:sz w:val="14"/>
              </w:rPr>
              <w:t>Fax: 774-760-0088</w:t>
            </w:r>
          </w:p>
          <w:p w14:paraId="5CC09F8E" w14:textId="77777777" w:rsidR="000825E9" w:rsidRDefault="00000000">
            <w:pPr>
              <w:spacing w:after="30" w:line="259" w:lineRule="auto"/>
              <w:ind w:left="0" w:firstLine="0"/>
            </w:pPr>
            <w:r>
              <w:rPr>
                <w:b/>
                <w:sz w:val="14"/>
              </w:rPr>
              <w:t>Chicago</w:t>
            </w:r>
          </w:p>
          <w:p w14:paraId="64B5F86E" w14:textId="77777777" w:rsidR="000825E9" w:rsidRDefault="00000000">
            <w:pPr>
              <w:spacing w:after="30" w:line="259" w:lineRule="auto"/>
              <w:ind w:left="0" w:firstLine="0"/>
            </w:pPr>
            <w:r>
              <w:rPr>
                <w:sz w:val="14"/>
              </w:rPr>
              <w:t>Itasca, IL</w:t>
            </w:r>
          </w:p>
          <w:p w14:paraId="340878BE" w14:textId="77777777" w:rsidR="000825E9" w:rsidRDefault="00000000">
            <w:pPr>
              <w:spacing w:after="30" w:line="259" w:lineRule="auto"/>
              <w:ind w:left="0" w:firstLine="0"/>
            </w:pPr>
            <w:r>
              <w:rPr>
                <w:sz w:val="14"/>
              </w:rPr>
              <w:t>Tel: 630-285-0071</w:t>
            </w:r>
          </w:p>
          <w:p w14:paraId="440CD043" w14:textId="77777777" w:rsidR="000825E9" w:rsidRDefault="00000000">
            <w:pPr>
              <w:spacing w:after="30" w:line="259" w:lineRule="auto"/>
              <w:ind w:left="0" w:firstLine="0"/>
            </w:pPr>
            <w:r>
              <w:rPr>
                <w:sz w:val="14"/>
              </w:rPr>
              <w:t>Fax: 630-285-0075</w:t>
            </w:r>
          </w:p>
          <w:p w14:paraId="3A9E7FDE" w14:textId="77777777" w:rsidR="000825E9" w:rsidRDefault="00000000">
            <w:pPr>
              <w:spacing w:after="30" w:line="259" w:lineRule="auto"/>
              <w:ind w:left="0" w:firstLine="0"/>
            </w:pPr>
            <w:r>
              <w:rPr>
                <w:b/>
                <w:sz w:val="14"/>
              </w:rPr>
              <w:t>Dallas</w:t>
            </w:r>
          </w:p>
          <w:p w14:paraId="6D9C4635" w14:textId="77777777" w:rsidR="000825E9" w:rsidRDefault="00000000">
            <w:pPr>
              <w:spacing w:after="30" w:line="259" w:lineRule="auto"/>
              <w:ind w:left="0" w:firstLine="0"/>
            </w:pPr>
            <w:r>
              <w:rPr>
                <w:sz w:val="14"/>
              </w:rPr>
              <w:t>Addison, TX</w:t>
            </w:r>
          </w:p>
          <w:p w14:paraId="1F3E41F0" w14:textId="77777777" w:rsidR="000825E9" w:rsidRDefault="00000000">
            <w:pPr>
              <w:spacing w:after="30" w:line="259" w:lineRule="auto"/>
              <w:ind w:left="0" w:firstLine="0"/>
            </w:pPr>
            <w:r>
              <w:rPr>
                <w:sz w:val="14"/>
              </w:rPr>
              <w:t>Tel: 972-818-7423</w:t>
            </w:r>
          </w:p>
          <w:p w14:paraId="32745035" w14:textId="77777777" w:rsidR="000825E9" w:rsidRDefault="00000000">
            <w:pPr>
              <w:spacing w:after="30" w:line="259" w:lineRule="auto"/>
              <w:ind w:left="0" w:firstLine="0"/>
            </w:pPr>
            <w:r>
              <w:rPr>
                <w:sz w:val="14"/>
              </w:rPr>
              <w:t>Fax: 972-818-2924</w:t>
            </w:r>
          </w:p>
          <w:p w14:paraId="3335C7B0" w14:textId="77777777" w:rsidR="000825E9" w:rsidRDefault="00000000">
            <w:pPr>
              <w:spacing w:after="30" w:line="259" w:lineRule="auto"/>
              <w:ind w:left="0" w:firstLine="0"/>
            </w:pPr>
            <w:r>
              <w:rPr>
                <w:b/>
                <w:sz w:val="14"/>
              </w:rPr>
              <w:t>Detroit</w:t>
            </w:r>
          </w:p>
          <w:p w14:paraId="313A7AE3" w14:textId="77777777" w:rsidR="000825E9" w:rsidRDefault="00000000">
            <w:pPr>
              <w:spacing w:after="30" w:line="259" w:lineRule="auto"/>
              <w:ind w:left="0" w:firstLine="0"/>
            </w:pPr>
            <w:r>
              <w:rPr>
                <w:sz w:val="14"/>
              </w:rPr>
              <w:t>Novi, MI</w:t>
            </w:r>
          </w:p>
          <w:p w14:paraId="2B89290A" w14:textId="77777777" w:rsidR="000825E9" w:rsidRDefault="00000000">
            <w:pPr>
              <w:spacing w:after="30" w:line="259" w:lineRule="auto"/>
              <w:ind w:left="0" w:firstLine="0"/>
            </w:pPr>
            <w:r>
              <w:rPr>
                <w:sz w:val="14"/>
              </w:rPr>
              <w:t>Tel: 248-848-4000</w:t>
            </w:r>
          </w:p>
          <w:p w14:paraId="47F81E8D" w14:textId="77777777" w:rsidR="000825E9" w:rsidRDefault="00000000">
            <w:pPr>
              <w:spacing w:after="30" w:line="259" w:lineRule="auto"/>
              <w:ind w:left="0" w:firstLine="0"/>
            </w:pPr>
            <w:r>
              <w:rPr>
                <w:b/>
                <w:sz w:val="14"/>
              </w:rPr>
              <w:t>Houston, TX</w:t>
            </w:r>
          </w:p>
          <w:p w14:paraId="14B8F0BA" w14:textId="77777777" w:rsidR="000825E9" w:rsidRDefault="00000000">
            <w:pPr>
              <w:spacing w:after="30" w:line="259" w:lineRule="auto"/>
              <w:ind w:left="0" w:firstLine="0"/>
            </w:pPr>
            <w:r>
              <w:rPr>
                <w:sz w:val="14"/>
              </w:rPr>
              <w:t>Tel: 281-894-5983</w:t>
            </w:r>
          </w:p>
          <w:p w14:paraId="15F7B975" w14:textId="77777777" w:rsidR="000825E9" w:rsidRDefault="00000000">
            <w:pPr>
              <w:spacing w:after="30" w:line="259" w:lineRule="auto"/>
              <w:ind w:left="0" w:firstLine="0"/>
            </w:pPr>
            <w:r>
              <w:rPr>
                <w:b/>
                <w:sz w:val="14"/>
              </w:rPr>
              <w:t>Indianapolis</w:t>
            </w:r>
          </w:p>
          <w:p w14:paraId="5B928595" w14:textId="77777777" w:rsidR="000825E9" w:rsidRDefault="00000000">
            <w:pPr>
              <w:spacing w:after="30" w:line="259" w:lineRule="auto"/>
              <w:ind w:left="0" w:firstLine="0"/>
            </w:pPr>
            <w:r>
              <w:rPr>
                <w:sz w:val="14"/>
              </w:rPr>
              <w:t>Noblesville, IN</w:t>
            </w:r>
          </w:p>
          <w:p w14:paraId="1F1B9B4B" w14:textId="77777777" w:rsidR="000825E9" w:rsidRDefault="00000000">
            <w:pPr>
              <w:spacing w:after="30" w:line="259" w:lineRule="auto"/>
              <w:ind w:left="0" w:firstLine="0"/>
            </w:pPr>
            <w:r>
              <w:rPr>
                <w:sz w:val="14"/>
              </w:rPr>
              <w:t>Tel: 317-773-8323</w:t>
            </w:r>
          </w:p>
          <w:p w14:paraId="012150E2" w14:textId="77777777" w:rsidR="000825E9" w:rsidRDefault="00000000">
            <w:pPr>
              <w:spacing w:after="30" w:line="259" w:lineRule="auto"/>
              <w:ind w:left="0" w:firstLine="0"/>
            </w:pPr>
            <w:r>
              <w:rPr>
                <w:sz w:val="14"/>
              </w:rPr>
              <w:t>Fax: 317-773-5453</w:t>
            </w:r>
          </w:p>
          <w:p w14:paraId="7628B043" w14:textId="77777777" w:rsidR="000825E9" w:rsidRDefault="00000000">
            <w:pPr>
              <w:spacing w:after="30" w:line="259" w:lineRule="auto"/>
              <w:ind w:left="0" w:firstLine="0"/>
            </w:pPr>
            <w:r>
              <w:rPr>
                <w:sz w:val="14"/>
              </w:rPr>
              <w:t>Tel: 317-536-2380</w:t>
            </w:r>
          </w:p>
          <w:p w14:paraId="11FEE318" w14:textId="77777777" w:rsidR="000825E9" w:rsidRDefault="00000000">
            <w:pPr>
              <w:spacing w:after="30" w:line="259" w:lineRule="auto"/>
              <w:ind w:left="0" w:firstLine="0"/>
            </w:pPr>
            <w:r>
              <w:rPr>
                <w:b/>
                <w:sz w:val="14"/>
              </w:rPr>
              <w:t>Los Angeles</w:t>
            </w:r>
          </w:p>
          <w:p w14:paraId="7A5ACC2F" w14:textId="77777777" w:rsidR="000825E9" w:rsidRDefault="00000000">
            <w:pPr>
              <w:spacing w:after="30" w:line="259" w:lineRule="auto"/>
              <w:ind w:left="0" w:firstLine="0"/>
            </w:pPr>
            <w:r>
              <w:rPr>
                <w:sz w:val="14"/>
              </w:rPr>
              <w:t>Mission Viejo, CA</w:t>
            </w:r>
          </w:p>
          <w:p w14:paraId="08581752" w14:textId="77777777" w:rsidR="000825E9" w:rsidRDefault="00000000">
            <w:pPr>
              <w:spacing w:after="30" w:line="259" w:lineRule="auto"/>
              <w:ind w:left="0" w:firstLine="0"/>
            </w:pPr>
            <w:r>
              <w:rPr>
                <w:sz w:val="14"/>
              </w:rPr>
              <w:t>Tel: 949-462-9523</w:t>
            </w:r>
          </w:p>
          <w:p w14:paraId="36835C29" w14:textId="77777777" w:rsidR="000825E9" w:rsidRDefault="00000000">
            <w:pPr>
              <w:spacing w:after="30" w:line="259" w:lineRule="auto"/>
              <w:ind w:left="0" w:firstLine="0"/>
            </w:pPr>
            <w:r>
              <w:rPr>
                <w:sz w:val="14"/>
              </w:rPr>
              <w:t>Fax: 949-462-9608</w:t>
            </w:r>
          </w:p>
          <w:p w14:paraId="687373A6" w14:textId="77777777" w:rsidR="000825E9" w:rsidRDefault="00000000">
            <w:pPr>
              <w:spacing w:after="30" w:line="259" w:lineRule="auto"/>
              <w:ind w:left="0" w:firstLine="0"/>
            </w:pPr>
            <w:r>
              <w:rPr>
                <w:sz w:val="14"/>
              </w:rPr>
              <w:t>Tel: 951-273-7800</w:t>
            </w:r>
          </w:p>
          <w:p w14:paraId="30289095" w14:textId="77777777" w:rsidR="000825E9" w:rsidRDefault="00000000">
            <w:pPr>
              <w:spacing w:after="30" w:line="259" w:lineRule="auto"/>
              <w:ind w:left="0" w:firstLine="0"/>
            </w:pPr>
            <w:r>
              <w:rPr>
                <w:b/>
                <w:sz w:val="14"/>
              </w:rPr>
              <w:t>Raleigh, NC</w:t>
            </w:r>
          </w:p>
          <w:p w14:paraId="1F3F5F79" w14:textId="77777777" w:rsidR="000825E9" w:rsidRDefault="00000000">
            <w:pPr>
              <w:spacing w:after="30" w:line="259" w:lineRule="auto"/>
              <w:ind w:left="0" w:firstLine="0"/>
            </w:pPr>
            <w:r>
              <w:rPr>
                <w:sz w:val="14"/>
              </w:rPr>
              <w:t>Tel: 919-844-7510</w:t>
            </w:r>
          </w:p>
          <w:p w14:paraId="5D3E7966" w14:textId="77777777" w:rsidR="000825E9" w:rsidRDefault="00000000">
            <w:pPr>
              <w:spacing w:after="30" w:line="259" w:lineRule="auto"/>
              <w:ind w:left="0" w:firstLine="0"/>
            </w:pPr>
            <w:r>
              <w:rPr>
                <w:b/>
                <w:sz w:val="14"/>
              </w:rPr>
              <w:t>New York, NY</w:t>
            </w:r>
          </w:p>
          <w:p w14:paraId="40C43318" w14:textId="77777777" w:rsidR="000825E9" w:rsidRDefault="00000000">
            <w:pPr>
              <w:spacing w:after="30" w:line="259" w:lineRule="auto"/>
              <w:ind w:left="0" w:firstLine="0"/>
            </w:pPr>
            <w:r>
              <w:rPr>
                <w:sz w:val="14"/>
              </w:rPr>
              <w:t>Tel: 631-435-6000</w:t>
            </w:r>
          </w:p>
          <w:p w14:paraId="41E8EEEB" w14:textId="77777777" w:rsidR="000825E9" w:rsidRDefault="00000000">
            <w:pPr>
              <w:spacing w:after="30" w:line="259" w:lineRule="auto"/>
              <w:ind w:left="0" w:firstLine="0"/>
            </w:pPr>
            <w:r>
              <w:rPr>
                <w:b/>
                <w:sz w:val="14"/>
              </w:rPr>
              <w:t>San Jose, CA</w:t>
            </w:r>
          </w:p>
          <w:p w14:paraId="202286FD" w14:textId="77777777" w:rsidR="000825E9" w:rsidRDefault="00000000">
            <w:pPr>
              <w:spacing w:after="30" w:line="259" w:lineRule="auto"/>
              <w:ind w:left="0" w:firstLine="0"/>
            </w:pPr>
            <w:r>
              <w:rPr>
                <w:sz w:val="14"/>
              </w:rPr>
              <w:t>Tel: 408-735-9110</w:t>
            </w:r>
          </w:p>
          <w:p w14:paraId="67A154AD" w14:textId="77777777" w:rsidR="000825E9" w:rsidRDefault="00000000">
            <w:pPr>
              <w:spacing w:after="30" w:line="259" w:lineRule="auto"/>
              <w:ind w:left="0" w:firstLine="0"/>
            </w:pPr>
            <w:r>
              <w:rPr>
                <w:sz w:val="14"/>
              </w:rPr>
              <w:t>Tel: 408-436-4270</w:t>
            </w:r>
          </w:p>
          <w:p w14:paraId="333A569A" w14:textId="77777777" w:rsidR="000825E9" w:rsidRDefault="00000000">
            <w:pPr>
              <w:spacing w:after="30" w:line="259" w:lineRule="auto"/>
              <w:ind w:left="0" w:firstLine="0"/>
            </w:pPr>
            <w:r>
              <w:rPr>
                <w:b/>
                <w:sz w:val="14"/>
              </w:rPr>
              <w:t>Canada - Toronto</w:t>
            </w:r>
          </w:p>
          <w:p w14:paraId="60191F0B" w14:textId="77777777" w:rsidR="000825E9" w:rsidRDefault="00000000">
            <w:pPr>
              <w:spacing w:after="30" w:line="259" w:lineRule="auto"/>
              <w:ind w:left="0" w:firstLine="0"/>
            </w:pPr>
            <w:r>
              <w:rPr>
                <w:sz w:val="14"/>
              </w:rPr>
              <w:t>Tel: 905-695-1980</w:t>
            </w:r>
          </w:p>
          <w:p w14:paraId="3EC8E5AD" w14:textId="77777777" w:rsidR="000825E9" w:rsidRDefault="00000000">
            <w:pPr>
              <w:spacing w:after="0" w:line="259" w:lineRule="auto"/>
              <w:ind w:left="0" w:firstLine="0"/>
            </w:pPr>
            <w:r>
              <w:rPr>
                <w:sz w:val="14"/>
              </w:rPr>
              <w:t>Fax: 905-695-2078</w:t>
            </w:r>
          </w:p>
        </w:tc>
        <w:tc>
          <w:tcPr>
            <w:tcW w:w="2309" w:type="dxa"/>
            <w:tcBorders>
              <w:top w:val="single" w:sz="4" w:space="0" w:color="A7A9AB"/>
              <w:left w:val="single" w:sz="4" w:space="0" w:color="A7A9AB"/>
              <w:bottom w:val="nil"/>
              <w:right w:val="single" w:sz="4" w:space="0" w:color="A7A9AB"/>
            </w:tcBorders>
          </w:tcPr>
          <w:p w14:paraId="3C200147" w14:textId="77777777" w:rsidR="000825E9" w:rsidRDefault="00000000">
            <w:pPr>
              <w:spacing w:after="30" w:line="259" w:lineRule="auto"/>
              <w:ind w:left="5" w:firstLine="0"/>
            </w:pPr>
            <w:r>
              <w:rPr>
                <w:b/>
                <w:sz w:val="14"/>
              </w:rPr>
              <w:t>Australia - Sydney</w:t>
            </w:r>
          </w:p>
          <w:p w14:paraId="32DDDC0F" w14:textId="77777777" w:rsidR="000825E9" w:rsidRDefault="00000000">
            <w:pPr>
              <w:spacing w:after="30" w:line="259" w:lineRule="auto"/>
              <w:ind w:left="5" w:firstLine="0"/>
            </w:pPr>
            <w:r>
              <w:rPr>
                <w:sz w:val="14"/>
              </w:rPr>
              <w:t>Tel: 61-2-9868-6733</w:t>
            </w:r>
          </w:p>
          <w:p w14:paraId="044FE812" w14:textId="77777777" w:rsidR="000825E9" w:rsidRDefault="00000000">
            <w:pPr>
              <w:spacing w:after="30" w:line="259" w:lineRule="auto"/>
              <w:ind w:left="5" w:firstLine="0"/>
            </w:pPr>
            <w:r>
              <w:rPr>
                <w:b/>
                <w:sz w:val="14"/>
              </w:rPr>
              <w:t>China - Beijing</w:t>
            </w:r>
          </w:p>
          <w:p w14:paraId="0886ABFF" w14:textId="77777777" w:rsidR="000825E9" w:rsidRDefault="00000000">
            <w:pPr>
              <w:spacing w:after="30" w:line="259" w:lineRule="auto"/>
              <w:ind w:left="5" w:firstLine="0"/>
            </w:pPr>
            <w:r>
              <w:rPr>
                <w:sz w:val="14"/>
              </w:rPr>
              <w:t>Tel: 86-10-8569-7000</w:t>
            </w:r>
          </w:p>
          <w:p w14:paraId="3181049E" w14:textId="77777777" w:rsidR="000825E9" w:rsidRDefault="00000000">
            <w:pPr>
              <w:spacing w:after="30" w:line="259" w:lineRule="auto"/>
              <w:ind w:left="5" w:firstLine="0"/>
            </w:pPr>
            <w:r>
              <w:rPr>
                <w:b/>
                <w:sz w:val="14"/>
              </w:rPr>
              <w:t>China - Chengdu</w:t>
            </w:r>
          </w:p>
          <w:p w14:paraId="3D9AF6F8" w14:textId="77777777" w:rsidR="000825E9" w:rsidRDefault="00000000">
            <w:pPr>
              <w:spacing w:after="30" w:line="259" w:lineRule="auto"/>
              <w:ind w:left="5" w:firstLine="0"/>
            </w:pPr>
            <w:r>
              <w:rPr>
                <w:sz w:val="14"/>
              </w:rPr>
              <w:t>Tel: 86-28-8665-5511</w:t>
            </w:r>
          </w:p>
          <w:p w14:paraId="7D014C33" w14:textId="77777777" w:rsidR="000825E9" w:rsidRDefault="00000000">
            <w:pPr>
              <w:spacing w:after="30" w:line="259" w:lineRule="auto"/>
              <w:ind w:left="5" w:firstLine="0"/>
            </w:pPr>
            <w:r>
              <w:rPr>
                <w:b/>
                <w:sz w:val="14"/>
              </w:rPr>
              <w:t>China - Chongqing</w:t>
            </w:r>
          </w:p>
          <w:p w14:paraId="35D54500" w14:textId="77777777" w:rsidR="000825E9" w:rsidRDefault="00000000">
            <w:pPr>
              <w:spacing w:after="30" w:line="259" w:lineRule="auto"/>
              <w:ind w:left="5" w:firstLine="0"/>
            </w:pPr>
            <w:r>
              <w:rPr>
                <w:sz w:val="14"/>
              </w:rPr>
              <w:t>Tel: 86-23-8980-9588</w:t>
            </w:r>
          </w:p>
          <w:p w14:paraId="51C4F03C" w14:textId="77777777" w:rsidR="000825E9" w:rsidRDefault="00000000">
            <w:pPr>
              <w:spacing w:after="30" w:line="259" w:lineRule="auto"/>
              <w:ind w:left="5" w:firstLine="0"/>
            </w:pPr>
            <w:r>
              <w:rPr>
                <w:b/>
                <w:sz w:val="14"/>
              </w:rPr>
              <w:t>China - Dongguan</w:t>
            </w:r>
          </w:p>
          <w:p w14:paraId="0B410278" w14:textId="77777777" w:rsidR="000825E9" w:rsidRDefault="00000000">
            <w:pPr>
              <w:spacing w:after="30" w:line="259" w:lineRule="auto"/>
              <w:ind w:left="5" w:firstLine="0"/>
            </w:pPr>
            <w:r>
              <w:rPr>
                <w:sz w:val="14"/>
              </w:rPr>
              <w:t>Tel: 86-769-8702-9880</w:t>
            </w:r>
          </w:p>
          <w:p w14:paraId="580872CF" w14:textId="77777777" w:rsidR="000825E9" w:rsidRDefault="00000000">
            <w:pPr>
              <w:spacing w:after="30" w:line="259" w:lineRule="auto"/>
              <w:ind w:left="5" w:firstLine="0"/>
            </w:pPr>
            <w:r>
              <w:rPr>
                <w:b/>
                <w:sz w:val="14"/>
              </w:rPr>
              <w:t>China - Guangzhou</w:t>
            </w:r>
          </w:p>
          <w:p w14:paraId="57295866" w14:textId="77777777" w:rsidR="000825E9" w:rsidRDefault="00000000">
            <w:pPr>
              <w:spacing w:after="30" w:line="259" w:lineRule="auto"/>
              <w:ind w:left="5" w:firstLine="0"/>
            </w:pPr>
            <w:r>
              <w:rPr>
                <w:sz w:val="14"/>
              </w:rPr>
              <w:t>Tel: 86-20-8755-8029</w:t>
            </w:r>
          </w:p>
          <w:p w14:paraId="68311BCA" w14:textId="77777777" w:rsidR="000825E9" w:rsidRDefault="00000000">
            <w:pPr>
              <w:spacing w:after="30" w:line="259" w:lineRule="auto"/>
              <w:ind w:left="5" w:firstLine="0"/>
            </w:pPr>
            <w:r>
              <w:rPr>
                <w:b/>
                <w:sz w:val="14"/>
              </w:rPr>
              <w:t>China - Hangzhou</w:t>
            </w:r>
          </w:p>
          <w:p w14:paraId="3F041350" w14:textId="77777777" w:rsidR="000825E9" w:rsidRDefault="00000000">
            <w:pPr>
              <w:spacing w:after="30" w:line="259" w:lineRule="auto"/>
              <w:ind w:left="5" w:firstLine="0"/>
            </w:pPr>
            <w:r>
              <w:rPr>
                <w:sz w:val="14"/>
              </w:rPr>
              <w:t>Tel: 86-571-8792-8115</w:t>
            </w:r>
          </w:p>
          <w:p w14:paraId="1A65B25D" w14:textId="77777777" w:rsidR="000825E9" w:rsidRDefault="00000000">
            <w:pPr>
              <w:spacing w:after="30" w:line="259" w:lineRule="auto"/>
              <w:ind w:left="5" w:firstLine="0"/>
            </w:pPr>
            <w:r>
              <w:rPr>
                <w:b/>
                <w:sz w:val="14"/>
              </w:rPr>
              <w:t>China - Hong Kong SAR</w:t>
            </w:r>
          </w:p>
          <w:p w14:paraId="4A786C81" w14:textId="77777777" w:rsidR="000825E9" w:rsidRDefault="00000000">
            <w:pPr>
              <w:spacing w:after="30" w:line="259" w:lineRule="auto"/>
              <w:ind w:left="5" w:firstLine="0"/>
            </w:pPr>
            <w:r>
              <w:rPr>
                <w:sz w:val="14"/>
              </w:rPr>
              <w:t>Tel: 852-2943-5100</w:t>
            </w:r>
          </w:p>
          <w:p w14:paraId="08E77F16" w14:textId="77777777" w:rsidR="000825E9" w:rsidRDefault="00000000">
            <w:pPr>
              <w:spacing w:after="30" w:line="259" w:lineRule="auto"/>
              <w:ind w:left="5" w:firstLine="0"/>
            </w:pPr>
            <w:r>
              <w:rPr>
                <w:b/>
                <w:sz w:val="14"/>
              </w:rPr>
              <w:t>China - Nanjing</w:t>
            </w:r>
          </w:p>
          <w:p w14:paraId="340329E3" w14:textId="77777777" w:rsidR="000825E9" w:rsidRDefault="00000000">
            <w:pPr>
              <w:spacing w:after="30" w:line="259" w:lineRule="auto"/>
              <w:ind w:left="5" w:firstLine="0"/>
            </w:pPr>
            <w:r>
              <w:rPr>
                <w:sz w:val="14"/>
              </w:rPr>
              <w:t>Tel: 86-25-8473-2460</w:t>
            </w:r>
          </w:p>
          <w:p w14:paraId="786ABA76" w14:textId="77777777" w:rsidR="000825E9" w:rsidRDefault="00000000">
            <w:pPr>
              <w:spacing w:after="30" w:line="259" w:lineRule="auto"/>
              <w:ind w:left="5" w:firstLine="0"/>
            </w:pPr>
            <w:r>
              <w:rPr>
                <w:b/>
                <w:sz w:val="14"/>
              </w:rPr>
              <w:t>China - Qingdao</w:t>
            </w:r>
          </w:p>
          <w:p w14:paraId="31802845" w14:textId="77777777" w:rsidR="000825E9" w:rsidRDefault="00000000">
            <w:pPr>
              <w:spacing w:after="30" w:line="259" w:lineRule="auto"/>
              <w:ind w:left="5" w:firstLine="0"/>
            </w:pPr>
            <w:r>
              <w:rPr>
                <w:sz w:val="14"/>
              </w:rPr>
              <w:t>Tel: 86-532-8502-7355</w:t>
            </w:r>
          </w:p>
          <w:p w14:paraId="1C95AC05" w14:textId="77777777" w:rsidR="000825E9" w:rsidRDefault="00000000">
            <w:pPr>
              <w:spacing w:after="30" w:line="259" w:lineRule="auto"/>
              <w:ind w:left="5" w:firstLine="0"/>
            </w:pPr>
            <w:r>
              <w:rPr>
                <w:b/>
                <w:sz w:val="14"/>
              </w:rPr>
              <w:t>China - Shanghai</w:t>
            </w:r>
          </w:p>
          <w:p w14:paraId="34F50433" w14:textId="77777777" w:rsidR="000825E9" w:rsidRDefault="00000000">
            <w:pPr>
              <w:spacing w:after="30" w:line="259" w:lineRule="auto"/>
              <w:ind w:left="5" w:firstLine="0"/>
            </w:pPr>
            <w:r>
              <w:rPr>
                <w:sz w:val="14"/>
              </w:rPr>
              <w:t>Tel: 86-21-3326-8000</w:t>
            </w:r>
          </w:p>
          <w:p w14:paraId="36AEDDD6" w14:textId="77777777" w:rsidR="000825E9" w:rsidRDefault="00000000">
            <w:pPr>
              <w:spacing w:after="30" w:line="259" w:lineRule="auto"/>
              <w:ind w:left="5" w:firstLine="0"/>
            </w:pPr>
            <w:r>
              <w:rPr>
                <w:b/>
                <w:sz w:val="14"/>
              </w:rPr>
              <w:t>China - Shenyang</w:t>
            </w:r>
          </w:p>
          <w:p w14:paraId="6D813541" w14:textId="77777777" w:rsidR="000825E9" w:rsidRDefault="00000000">
            <w:pPr>
              <w:spacing w:after="30" w:line="259" w:lineRule="auto"/>
              <w:ind w:left="5" w:firstLine="0"/>
            </w:pPr>
            <w:r>
              <w:rPr>
                <w:sz w:val="14"/>
              </w:rPr>
              <w:t>Tel: 86-24-2334-2829</w:t>
            </w:r>
          </w:p>
          <w:p w14:paraId="10E4E8A4" w14:textId="77777777" w:rsidR="000825E9" w:rsidRDefault="00000000">
            <w:pPr>
              <w:spacing w:after="30" w:line="259" w:lineRule="auto"/>
              <w:ind w:left="5" w:firstLine="0"/>
            </w:pPr>
            <w:r>
              <w:rPr>
                <w:b/>
                <w:sz w:val="14"/>
              </w:rPr>
              <w:t>China - Shenzhen</w:t>
            </w:r>
          </w:p>
          <w:p w14:paraId="38BD8FF4" w14:textId="77777777" w:rsidR="000825E9" w:rsidRDefault="00000000">
            <w:pPr>
              <w:spacing w:after="30" w:line="259" w:lineRule="auto"/>
              <w:ind w:left="5" w:firstLine="0"/>
            </w:pPr>
            <w:r>
              <w:rPr>
                <w:sz w:val="14"/>
              </w:rPr>
              <w:t>Tel: 86-755-8864-2200</w:t>
            </w:r>
          </w:p>
          <w:p w14:paraId="5B485C34" w14:textId="77777777" w:rsidR="000825E9" w:rsidRDefault="00000000">
            <w:pPr>
              <w:spacing w:after="30" w:line="259" w:lineRule="auto"/>
              <w:ind w:left="5" w:firstLine="0"/>
            </w:pPr>
            <w:r>
              <w:rPr>
                <w:b/>
                <w:sz w:val="14"/>
              </w:rPr>
              <w:t>China - Suzhou</w:t>
            </w:r>
          </w:p>
          <w:p w14:paraId="02062B8F" w14:textId="77777777" w:rsidR="000825E9" w:rsidRDefault="00000000">
            <w:pPr>
              <w:spacing w:after="30" w:line="259" w:lineRule="auto"/>
              <w:ind w:left="5" w:firstLine="0"/>
            </w:pPr>
            <w:r>
              <w:rPr>
                <w:sz w:val="14"/>
              </w:rPr>
              <w:t>Tel: 86-186-6233-1526</w:t>
            </w:r>
          </w:p>
          <w:p w14:paraId="41C1B94F" w14:textId="77777777" w:rsidR="000825E9" w:rsidRDefault="00000000">
            <w:pPr>
              <w:spacing w:after="30" w:line="259" w:lineRule="auto"/>
              <w:ind w:left="5" w:firstLine="0"/>
            </w:pPr>
            <w:r>
              <w:rPr>
                <w:b/>
                <w:sz w:val="14"/>
              </w:rPr>
              <w:t>China - Wuhan</w:t>
            </w:r>
          </w:p>
          <w:p w14:paraId="3FEED38F" w14:textId="77777777" w:rsidR="000825E9" w:rsidRDefault="00000000">
            <w:pPr>
              <w:spacing w:after="30" w:line="259" w:lineRule="auto"/>
              <w:ind w:left="5" w:firstLine="0"/>
            </w:pPr>
            <w:r>
              <w:rPr>
                <w:sz w:val="14"/>
              </w:rPr>
              <w:t>Tel: 86-27-5980-5300</w:t>
            </w:r>
          </w:p>
          <w:p w14:paraId="4836E6D8" w14:textId="77777777" w:rsidR="000825E9" w:rsidRDefault="00000000">
            <w:pPr>
              <w:spacing w:after="30" w:line="259" w:lineRule="auto"/>
              <w:ind w:left="5" w:firstLine="0"/>
            </w:pPr>
            <w:r>
              <w:rPr>
                <w:b/>
                <w:sz w:val="14"/>
              </w:rPr>
              <w:t>China - Xian</w:t>
            </w:r>
          </w:p>
          <w:p w14:paraId="7D42DAC3" w14:textId="77777777" w:rsidR="000825E9" w:rsidRDefault="00000000">
            <w:pPr>
              <w:spacing w:after="30" w:line="259" w:lineRule="auto"/>
              <w:ind w:left="5" w:firstLine="0"/>
            </w:pPr>
            <w:r>
              <w:rPr>
                <w:sz w:val="14"/>
              </w:rPr>
              <w:t>Tel: 86-29-8833-7252</w:t>
            </w:r>
          </w:p>
          <w:p w14:paraId="08CF5312" w14:textId="77777777" w:rsidR="000825E9" w:rsidRDefault="00000000">
            <w:pPr>
              <w:spacing w:after="30" w:line="259" w:lineRule="auto"/>
              <w:ind w:left="5" w:firstLine="0"/>
            </w:pPr>
            <w:r>
              <w:rPr>
                <w:b/>
                <w:sz w:val="14"/>
              </w:rPr>
              <w:t>China - Xiamen</w:t>
            </w:r>
          </w:p>
          <w:p w14:paraId="14B28021" w14:textId="77777777" w:rsidR="000825E9" w:rsidRDefault="00000000">
            <w:pPr>
              <w:spacing w:after="30" w:line="259" w:lineRule="auto"/>
              <w:ind w:left="5" w:firstLine="0"/>
            </w:pPr>
            <w:r>
              <w:rPr>
                <w:sz w:val="14"/>
              </w:rPr>
              <w:t>Tel: 86-592-2388138</w:t>
            </w:r>
          </w:p>
          <w:p w14:paraId="1EEA3A5F" w14:textId="77777777" w:rsidR="000825E9" w:rsidRDefault="00000000">
            <w:pPr>
              <w:spacing w:after="30" w:line="259" w:lineRule="auto"/>
              <w:ind w:left="5" w:firstLine="0"/>
            </w:pPr>
            <w:r>
              <w:rPr>
                <w:b/>
                <w:sz w:val="14"/>
              </w:rPr>
              <w:t>China - Zhuhai</w:t>
            </w:r>
          </w:p>
          <w:p w14:paraId="1ACE13D3" w14:textId="77777777" w:rsidR="000825E9" w:rsidRDefault="00000000">
            <w:pPr>
              <w:spacing w:after="0" w:line="259" w:lineRule="auto"/>
              <w:ind w:left="5" w:firstLine="0"/>
            </w:pPr>
            <w:r>
              <w:rPr>
                <w:sz w:val="14"/>
              </w:rPr>
              <w:t>Tel: 86-756-3210040</w:t>
            </w:r>
          </w:p>
        </w:tc>
        <w:tc>
          <w:tcPr>
            <w:tcW w:w="2309" w:type="dxa"/>
            <w:tcBorders>
              <w:top w:val="single" w:sz="4" w:space="0" w:color="A7A9AB"/>
              <w:left w:val="single" w:sz="4" w:space="0" w:color="A7A9AB"/>
              <w:bottom w:val="nil"/>
              <w:right w:val="single" w:sz="4" w:space="0" w:color="A7A9AB"/>
            </w:tcBorders>
          </w:tcPr>
          <w:p w14:paraId="6EDB39CD" w14:textId="77777777" w:rsidR="000825E9" w:rsidRDefault="00000000">
            <w:pPr>
              <w:spacing w:after="30" w:line="259" w:lineRule="auto"/>
              <w:ind w:left="5" w:firstLine="0"/>
            </w:pPr>
            <w:r>
              <w:rPr>
                <w:b/>
                <w:sz w:val="14"/>
              </w:rPr>
              <w:t>India - Bangalore</w:t>
            </w:r>
          </w:p>
          <w:p w14:paraId="6B45577E" w14:textId="77777777" w:rsidR="000825E9" w:rsidRDefault="00000000">
            <w:pPr>
              <w:spacing w:after="30" w:line="259" w:lineRule="auto"/>
              <w:ind w:left="5" w:firstLine="0"/>
            </w:pPr>
            <w:r>
              <w:rPr>
                <w:sz w:val="14"/>
              </w:rPr>
              <w:t>Tel: 91-80-3090-4444</w:t>
            </w:r>
          </w:p>
          <w:p w14:paraId="5E3A7DE0" w14:textId="77777777" w:rsidR="000825E9" w:rsidRDefault="00000000">
            <w:pPr>
              <w:spacing w:after="30" w:line="259" w:lineRule="auto"/>
              <w:ind w:left="5" w:firstLine="0"/>
            </w:pPr>
            <w:r>
              <w:rPr>
                <w:b/>
                <w:sz w:val="14"/>
              </w:rPr>
              <w:t>India - New Delhi</w:t>
            </w:r>
          </w:p>
          <w:p w14:paraId="04FBD305" w14:textId="77777777" w:rsidR="000825E9" w:rsidRDefault="00000000">
            <w:pPr>
              <w:spacing w:after="30" w:line="259" w:lineRule="auto"/>
              <w:ind w:left="5" w:firstLine="0"/>
            </w:pPr>
            <w:r>
              <w:rPr>
                <w:sz w:val="14"/>
              </w:rPr>
              <w:t>Tel: 91-11-4160-8631</w:t>
            </w:r>
          </w:p>
          <w:p w14:paraId="4BDB15B9" w14:textId="77777777" w:rsidR="000825E9" w:rsidRDefault="00000000">
            <w:pPr>
              <w:spacing w:after="30" w:line="259" w:lineRule="auto"/>
              <w:ind w:left="5" w:firstLine="0"/>
            </w:pPr>
            <w:r>
              <w:rPr>
                <w:b/>
                <w:sz w:val="14"/>
              </w:rPr>
              <w:t>India - Pune</w:t>
            </w:r>
          </w:p>
          <w:p w14:paraId="2EDD28CF" w14:textId="77777777" w:rsidR="000825E9" w:rsidRDefault="00000000">
            <w:pPr>
              <w:spacing w:after="30" w:line="259" w:lineRule="auto"/>
              <w:ind w:left="5" w:firstLine="0"/>
            </w:pPr>
            <w:r>
              <w:rPr>
                <w:sz w:val="14"/>
              </w:rPr>
              <w:t>Tel: 91-20-4121-0141</w:t>
            </w:r>
          </w:p>
          <w:p w14:paraId="7573556D" w14:textId="77777777" w:rsidR="000825E9" w:rsidRDefault="00000000">
            <w:pPr>
              <w:spacing w:after="30" w:line="259" w:lineRule="auto"/>
              <w:ind w:left="5" w:firstLine="0"/>
            </w:pPr>
            <w:r>
              <w:rPr>
                <w:b/>
                <w:sz w:val="14"/>
              </w:rPr>
              <w:t>Japan - Osaka</w:t>
            </w:r>
          </w:p>
          <w:p w14:paraId="64A13AB2" w14:textId="77777777" w:rsidR="000825E9" w:rsidRDefault="00000000">
            <w:pPr>
              <w:spacing w:after="30" w:line="259" w:lineRule="auto"/>
              <w:ind w:left="5" w:firstLine="0"/>
            </w:pPr>
            <w:r>
              <w:rPr>
                <w:sz w:val="14"/>
              </w:rPr>
              <w:t>Tel: 81-6-6152-7160</w:t>
            </w:r>
          </w:p>
          <w:p w14:paraId="1855A17F" w14:textId="77777777" w:rsidR="000825E9" w:rsidRDefault="00000000">
            <w:pPr>
              <w:spacing w:after="30" w:line="259" w:lineRule="auto"/>
              <w:ind w:left="5" w:firstLine="0"/>
            </w:pPr>
            <w:r>
              <w:rPr>
                <w:b/>
                <w:sz w:val="14"/>
              </w:rPr>
              <w:t>Japan - Tokyo</w:t>
            </w:r>
          </w:p>
          <w:p w14:paraId="28214F05" w14:textId="77777777" w:rsidR="000825E9" w:rsidRDefault="00000000">
            <w:pPr>
              <w:spacing w:after="30" w:line="259" w:lineRule="auto"/>
              <w:ind w:left="5" w:firstLine="0"/>
            </w:pPr>
            <w:r>
              <w:rPr>
                <w:sz w:val="14"/>
              </w:rPr>
              <w:t>Tel: 81-3-6880- 3770</w:t>
            </w:r>
          </w:p>
          <w:p w14:paraId="20E12A0A" w14:textId="77777777" w:rsidR="000825E9" w:rsidRDefault="00000000">
            <w:pPr>
              <w:spacing w:after="30" w:line="259" w:lineRule="auto"/>
              <w:ind w:left="5" w:firstLine="0"/>
            </w:pPr>
            <w:r>
              <w:rPr>
                <w:b/>
                <w:sz w:val="14"/>
              </w:rPr>
              <w:t>Korea - Daegu</w:t>
            </w:r>
          </w:p>
          <w:p w14:paraId="79169673" w14:textId="77777777" w:rsidR="000825E9" w:rsidRDefault="00000000">
            <w:pPr>
              <w:spacing w:after="30" w:line="259" w:lineRule="auto"/>
              <w:ind w:left="5" w:firstLine="0"/>
            </w:pPr>
            <w:r>
              <w:rPr>
                <w:sz w:val="14"/>
              </w:rPr>
              <w:t>Tel: 82-53-744-4301</w:t>
            </w:r>
          </w:p>
          <w:p w14:paraId="7296AB4A" w14:textId="77777777" w:rsidR="000825E9" w:rsidRDefault="00000000">
            <w:pPr>
              <w:spacing w:after="30" w:line="259" w:lineRule="auto"/>
              <w:ind w:left="5" w:firstLine="0"/>
            </w:pPr>
            <w:r>
              <w:rPr>
                <w:b/>
                <w:sz w:val="14"/>
              </w:rPr>
              <w:t>Korea - Seoul</w:t>
            </w:r>
          </w:p>
          <w:p w14:paraId="19363D48" w14:textId="77777777" w:rsidR="000825E9" w:rsidRDefault="00000000">
            <w:pPr>
              <w:spacing w:after="30" w:line="259" w:lineRule="auto"/>
              <w:ind w:left="5" w:firstLine="0"/>
            </w:pPr>
            <w:r>
              <w:rPr>
                <w:sz w:val="14"/>
              </w:rPr>
              <w:t>Tel: 82-2-554-7200</w:t>
            </w:r>
          </w:p>
          <w:p w14:paraId="50D9AF53" w14:textId="77777777" w:rsidR="000825E9" w:rsidRDefault="00000000">
            <w:pPr>
              <w:spacing w:after="30" w:line="259" w:lineRule="auto"/>
              <w:ind w:left="5" w:firstLine="0"/>
            </w:pPr>
            <w:r>
              <w:rPr>
                <w:b/>
                <w:sz w:val="14"/>
              </w:rPr>
              <w:t>Malaysia - Kuala Lumpur</w:t>
            </w:r>
          </w:p>
          <w:p w14:paraId="4A27D785" w14:textId="77777777" w:rsidR="000825E9" w:rsidRDefault="00000000">
            <w:pPr>
              <w:spacing w:after="30" w:line="259" w:lineRule="auto"/>
              <w:ind w:left="5" w:firstLine="0"/>
            </w:pPr>
            <w:r>
              <w:rPr>
                <w:sz w:val="14"/>
              </w:rPr>
              <w:t>Tel: 60-3-7651-7906</w:t>
            </w:r>
          </w:p>
          <w:p w14:paraId="7583F762" w14:textId="77777777" w:rsidR="000825E9" w:rsidRDefault="00000000">
            <w:pPr>
              <w:spacing w:after="30" w:line="259" w:lineRule="auto"/>
              <w:ind w:left="5" w:firstLine="0"/>
            </w:pPr>
            <w:r>
              <w:rPr>
                <w:b/>
                <w:sz w:val="14"/>
              </w:rPr>
              <w:t>Malaysia - Penang</w:t>
            </w:r>
          </w:p>
          <w:p w14:paraId="62B66449" w14:textId="77777777" w:rsidR="000825E9" w:rsidRDefault="00000000">
            <w:pPr>
              <w:spacing w:after="30" w:line="259" w:lineRule="auto"/>
              <w:ind w:left="5" w:firstLine="0"/>
            </w:pPr>
            <w:r>
              <w:rPr>
                <w:sz w:val="14"/>
              </w:rPr>
              <w:t>Tel: 60-4-227-8870</w:t>
            </w:r>
          </w:p>
          <w:p w14:paraId="0A321DC3" w14:textId="77777777" w:rsidR="000825E9" w:rsidRDefault="00000000">
            <w:pPr>
              <w:spacing w:after="30" w:line="259" w:lineRule="auto"/>
              <w:ind w:left="5" w:firstLine="0"/>
            </w:pPr>
            <w:r>
              <w:rPr>
                <w:b/>
                <w:sz w:val="14"/>
              </w:rPr>
              <w:t>Philippines - Manila</w:t>
            </w:r>
          </w:p>
          <w:p w14:paraId="3FAC8221" w14:textId="77777777" w:rsidR="000825E9" w:rsidRDefault="00000000">
            <w:pPr>
              <w:spacing w:after="30" w:line="259" w:lineRule="auto"/>
              <w:ind w:left="5" w:firstLine="0"/>
            </w:pPr>
            <w:r>
              <w:rPr>
                <w:sz w:val="14"/>
              </w:rPr>
              <w:t>Tel: 63-2-634-9065</w:t>
            </w:r>
          </w:p>
          <w:p w14:paraId="5808FFFB" w14:textId="77777777" w:rsidR="000825E9" w:rsidRDefault="00000000">
            <w:pPr>
              <w:spacing w:after="30" w:line="259" w:lineRule="auto"/>
              <w:ind w:left="5" w:firstLine="0"/>
            </w:pPr>
            <w:r>
              <w:rPr>
                <w:b/>
                <w:sz w:val="14"/>
              </w:rPr>
              <w:t>Singapore</w:t>
            </w:r>
          </w:p>
          <w:p w14:paraId="6C5131C6" w14:textId="77777777" w:rsidR="000825E9" w:rsidRDefault="00000000">
            <w:pPr>
              <w:spacing w:after="30" w:line="259" w:lineRule="auto"/>
              <w:ind w:left="5" w:firstLine="0"/>
            </w:pPr>
            <w:r>
              <w:rPr>
                <w:sz w:val="14"/>
              </w:rPr>
              <w:t>Tel: 65-6334-8870</w:t>
            </w:r>
          </w:p>
          <w:p w14:paraId="01EF60DC" w14:textId="77777777" w:rsidR="000825E9" w:rsidRDefault="00000000">
            <w:pPr>
              <w:spacing w:after="30" w:line="259" w:lineRule="auto"/>
              <w:ind w:left="5" w:firstLine="0"/>
            </w:pPr>
            <w:r>
              <w:rPr>
                <w:b/>
                <w:sz w:val="14"/>
              </w:rPr>
              <w:t>Taiwan - Hsin Chu</w:t>
            </w:r>
          </w:p>
          <w:p w14:paraId="57638900" w14:textId="77777777" w:rsidR="000825E9" w:rsidRDefault="00000000">
            <w:pPr>
              <w:spacing w:after="30" w:line="259" w:lineRule="auto"/>
              <w:ind w:left="5" w:firstLine="0"/>
            </w:pPr>
            <w:r>
              <w:rPr>
                <w:sz w:val="14"/>
              </w:rPr>
              <w:t>Tel: 886-3-577-8366</w:t>
            </w:r>
          </w:p>
          <w:p w14:paraId="208B9DDF" w14:textId="77777777" w:rsidR="000825E9" w:rsidRDefault="00000000">
            <w:pPr>
              <w:spacing w:after="30" w:line="259" w:lineRule="auto"/>
              <w:ind w:left="5" w:firstLine="0"/>
            </w:pPr>
            <w:r>
              <w:rPr>
                <w:b/>
                <w:sz w:val="14"/>
              </w:rPr>
              <w:t>Taiwan - Kaohsiung</w:t>
            </w:r>
          </w:p>
          <w:p w14:paraId="27342877" w14:textId="77777777" w:rsidR="000825E9" w:rsidRDefault="00000000">
            <w:pPr>
              <w:spacing w:after="30" w:line="259" w:lineRule="auto"/>
              <w:ind w:left="5" w:firstLine="0"/>
            </w:pPr>
            <w:r>
              <w:rPr>
                <w:sz w:val="14"/>
              </w:rPr>
              <w:t>Tel: 886-7-213-7830</w:t>
            </w:r>
          </w:p>
          <w:p w14:paraId="17011667" w14:textId="77777777" w:rsidR="000825E9" w:rsidRDefault="00000000">
            <w:pPr>
              <w:spacing w:after="30" w:line="259" w:lineRule="auto"/>
              <w:ind w:left="5" w:firstLine="0"/>
            </w:pPr>
            <w:r>
              <w:rPr>
                <w:b/>
                <w:sz w:val="14"/>
              </w:rPr>
              <w:t>Taiwan - Taipei</w:t>
            </w:r>
          </w:p>
          <w:p w14:paraId="1FC53799" w14:textId="77777777" w:rsidR="000825E9" w:rsidRDefault="00000000">
            <w:pPr>
              <w:spacing w:after="30" w:line="259" w:lineRule="auto"/>
              <w:ind w:left="5" w:firstLine="0"/>
            </w:pPr>
            <w:r>
              <w:rPr>
                <w:sz w:val="14"/>
              </w:rPr>
              <w:t>Tel: 886-2-2508-8600</w:t>
            </w:r>
          </w:p>
          <w:p w14:paraId="6BF2BBAD" w14:textId="77777777" w:rsidR="000825E9" w:rsidRDefault="00000000">
            <w:pPr>
              <w:spacing w:after="30" w:line="259" w:lineRule="auto"/>
              <w:ind w:left="5" w:firstLine="0"/>
            </w:pPr>
            <w:r>
              <w:rPr>
                <w:b/>
                <w:sz w:val="14"/>
              </w:rPr>
              <w:t>Thailand - Bangkok</w:t>
            </w:r>
          </w:p>
          <w:p w14:paraId="5A16C68B" w14:textId="77777777" w:rsidR="000825E9" w:rsidRDefault="00000000">
            <w:pPr>
              <w:spacing w:after="30" w:line="259" w:lineRule="auto"/>
              <w:ind w:left="5" w:firstLine="0"/>
            </w:pPr>
            <w:r>
              <w:rPr>
                <w:sz w:val="14"/>
              </w:rPr>
              <w:t>Tel: 66-2-694-1351</w:t>
            </w:r>
          </w:p>
          <w:p w14:paraId="36CBB583" w14:textId="77777777" w:rsidR="000825E9" w:rsidRDefault="00000000">
            <w:pPr>
              <w:spacing w:after="30" w:line="259" w:lineRule="auto"/>
              <w:ind w:left="5" w:firstLine="0"/>
            </w:pPr>
            <w:r>
              <w:rPr>
                <w:b/>
                <w:sz w:val="14"/>
              </w:rPr>
              <w:t>Vietnam - Ho Chi Minh</w:t>
            </w:r>
          </w:p>
          <w:p w14:paraId="3FFF3576" w14:textId="77777777" w:rsidR="000825E9" w:rsidRDefault="00000000">
            <w:pPr>
              <w:spacing w:after="0" w:line="259" w:lineRule="auto"/>
              <w:ind w:left="5" w:firstLine="0"/>
            </w:pPr>
            <w:r>
              <w:rPr>
                <w:sz w:val="14"/>
              </w:rPr>
              <w:t>Tel: 84-28-5448-2100</w:t>
            </w:r>
          </w:p>
        </w:tc>
        <w:tc>
          <w:tcPr>
            <w:tcW w:w="2309" w:type="dxa"/>
            <w:tcBorders>
              <w:top w:val="single" w:sz="4" w:space="0" w:color="A7A9AB"/>
              <w:left w:val="single" w:sz="4" w:space="0" w:color="A7A9AB"/>
              <w:bottom w:val="nil"/>
              <w:right w:val="nil"/>
            </w:tcBorders>
          </w:tcPr>
          <w:p w14:paraId="3CB2C5A9" w14:textId="77777777" w:rsidR="000825E9" w:rsidRDefault="00000000">
            <w:pPr>
              <w:spacing w:after="30" w:line="259" w:lineRule="auto"/>
              <w:ind w:left="5" w:firstLine="0"/>
            </w:pPr>
            <w:r>
              <w:rPr>
                <w:b/>
                <w:sz w:val="14"/>
              </w:rPr>
              <w:t>Austria - Wels</w:t>
            </w:r>
          </w:p>
          <w:p w14:paraId="3155BD69" w14:textId="77777777" w:rsidR="000825E9" w:rsidRDefault="00000000">
            <w:pPr>
              <w:spacing w:after="30" w:line="259" w:lineRule="auto"/>
              <w:ind w:left="5" w:firstLine="0"/>
            </w:pPr>
            <w:r>
              <w:rPr>
                <w:sz w:val="14"/>
              </w:rPr>
              <w:t>Tel: 43-7242-2244-39</w:t>
            </w:r>
          </w:p>
          <w:p w14:paraId="415036E4" w14:textId="77777777" w:rsidR="000825E9" w:rsidRDefault="00000000">
            <w:pPr>
              <w:spacing w:after="30" w:line="259" w:lineRule="auto"/>
              <w:ind w:left="5" w:firstLine="0"/>
            </w:pPr>
            <w:r>
              <w:rPr>
                <w:sz w:val="14"/>
              </w:rPr>
              <w:t>Fax: 43-7242-2244-393</w:t>
            </w:r>
          </w:p>
          <w:p w14:paraId="3D56A930" w14:textId="77777777" w:rsidR="000825E9" w:rsidRDefault="00000000">
            <w:pPr>
              <w:spacing w:after="30" w:line="259" w:lineRule="auto"/>
              <w:ind w:left="5" w:firstLine="0"/>
            </w:pPr>
            <w:r>
              <w:rPr>
                <w:b/>
                <w:sz w:val="14"/>
              </w:rPr>
              <w:t>Denmark - Copenhagen</w:t>
            </w:r>
          </w:p>
          <w:p w14:paraId="40A5608B" w14:textId="77777777" w:rsidR="000825E9" w:rsidRDefault="00000000">
            <w:pPr>
              <w:spacing w:after="30" w:line="259" w:lineRule="auto"/>
              <w:ind w:left="5" w:firstLine="0"/>
            </w:pPr>
            <w:r>
              <w:rPr>
                <w:sz w:val="14"/>
              </w:rPr>
              <w:t>Tel: 45-4450-2828</w:t>
            </w:r>
          </w:p>
          <w:p w14:paraId="237580A0" w14:textId="77777777" w:rsidR="000825E9" w:rsidRDefault="00000000">
            <w:pPr>
              <w:spacing w:after="30" w:line="259" w:lineRule="auto"/>
              <w:ind w:left="5" w:firstLine="0"/>
            </w:pPr>
            <w:r>
              <w:rPr>
                <w:sz w:val="14"/>
              </w:rPr>
              <w:t>Fax: 45-4485-2829</w:t>
            </w:r>
          </w:p>
          <w:p w14:paraId="6DD44294" w14:textId="77777777" w:rsidR="000825E9" w:rsidRDefault="00000000">
            <w:pPr>
              <w:spacing w:after="30" w:line="259" w:lineRule="auto"/>
              <w:ind w:left="5" w:firstLine="0"/>
            </w:pPr>
            <w:r>
              <w:rPr>
                <w:b/>
                <w:sz w:val="14"/>
              </w:rPr>
              <w:t>Finland - Espoo</w:t>
            </w:r>
          </w:p>
          <w:p w14:paraId="030B1A69" w14:textId="77777777" w:rsidR="000825E9" w:rsidRDefault="00000000">
            <w:pPr>
              <w:spacing w:after="30" w:line="259" w:lineRule="auto"/>
              <w:ind w:left="5" w:firstLine="0"/>
            </w:pPr>
            <w:r>
              <w:rPr>
                <w:sz w:val="14"/>
              </w:rPr>
              <w:t>Tel: 358-9-4520-820</w:t>
            </w:r>
          </w:p>
          <w:p w14:paraId="5C00DE52" w14:textId="77777777" w:rsidR="000825E9" w:rsidRDefault="00000000">
            <w:pPr>
              <w:spacing w:after="30" w:line="259" w:lineRule="auto"/>
              <w:ind w:left="5" w:firstLine="0"/>
            </w:pPr>
            <w:r>
              <w:rPr>
                <w:b/>
                <w:sz w:val="14"/>
              </w:rPr>
              <w:t>France - Paris</w:t>
            </w:r>
          </w:p>
          <w:p w14:paraId="285DE821" w14:textId="77777777" w:rsidR="000825E9" w:rsidRDefault="00000000">
            <w:pPr>
              <w:spacing w:after="30" w:line="259" w:lineRule="auto"/>
              <w:ind w:left="5" w:firstLine="0"/>
            </w:pPr>
            <w:r>
              <w:rPr>
                <w:sz w:val="14"/>
              </w:rPr>
              <w:t>Tel: 33-1-69-53-63-20</w:t>
            </w:r>
          </w:p>
          <w:p w14:paraId="359EF987" w14:textId="77777777" w:rsidR="000825E9" w:rsidRDefault="00000000">
            <w:pPr>
              <w:spacing w:after="30" w:line="259" w:lineRule="auto"/>
              <w:ind w:left="5" w:firstLine="0"/>
            </w:pPr>
            <w:r>
              <w:rPr>
                <w:sz w:val="14"/>
              </w:rPr>
              <w:t>Fax: 33-1-69-30-90-79</w:t>
            </w:r>
          </w:p>
          <w:p w14:paraId="2ED78B15" w14:textId="77777777" w:rsidR="000825E9" w:rsidRDefault="00000000">
            <w:pPr>
              <w:spacing w:after="30" w:line="259" w:lineRule="auto"/>
              <w:ind w:left="5" w:firstLine="0"/>
            </w:pPr>
            <w:r>
              <w:rPr>
                <w:b/>
                <w:sz w:val="14"/>
              </w:rPr>
              <w:t>Germany - Garching</w:t>
            </w:r>
          </w:p>
          <w:p w14:paraId="1DFF72B5" w14:textId="77777777" w:rsidR="000825E9" w:rsidRDefault="00000000">
            <w:pPr>
              <w:spacing w:after="30" w:line="259" w:lineRule="auto"/>
              <w:ind w:left="5" w:firstLine="0"/>
            </w:pPr>
            <w:r>
              <w:rPr>
                <w:sz w:val="14"/>
              </w:rPr>
              <w:t>Tel: 49-8931-9700</w:t>
            </w:r>
          </w:p>
          <w:p w14:paraId="6BE04791" w14:textId="77777777" w:rsidR="000825E9" w:rsidRDefault="00000000">
            <w:pPr>
              <w:spacing w:after="30" w:line="259" w:lineRule="auto"/>
              <w:ind w:left="5" w:firstLine="0"/>
            </w:pPr>
            <w:r>
              <w:rPr>
                <w:b/>
                <w:sz w:val="14"/>
              </w:rPr>
              <w:t>Germany - Haan</w:t>
            </w:r>
          </w:p>
          <w:p w14:paraId="16268043" w14:textId="77777777" w:rsidR="000825E9" w:rsidRDefault="00000000">
            <w:pPr>
              <w:spacing w:after="30" w:line="259" w:lineRule="auto"/>
              <w:ind w:left="5" w:firstLine="0"/>
            </w:pPr>
            <w:r>
              <w:rPr>
                <w:sz w:val="14"/>
              </w:rPr>
              <w:t>Tel: 49-2129-3766400</w:t>
            </w:r>
          </w:p>
          <w:p w14:paraId="5E13441C" w14:textId="77777777" w:rsidR="000825E9" w:rsidRDefault="00000000">
            <w:pPr>
              <w:spacing w:after="0" w:line="304" w:lineRule="auto"/>
              <w:ind w:left="5" w:right="526" w:firstLine="0"/>
            </w:pPr>
            <w:r>
              <w:rPr>
                <w:b/>
                <w:sz w:val="14"/>
              </w:rPr>
              <w:t xml:space="preserve">Germany - Heilbronn </w:t>
            </w:r>
            <w:r>
              <w:rPr>
                <w:sz w:val="14"/>
              </w:rPr>
              <w:t>Tel: 49-7131-72400</w:t>
            </w:r>
          </w:p>
          <w:p w14:paraId="2428C1BC" w14:textId="77777777" w:rsidR="000825E9" w:rsidRDefault="00000000">
            <w:pPr>
              <w:spacing w:after="30" w:line="259" w:lineRule="auto"/>
              <w:ind w:left="5" w:firstLine="0"/>
            </w:pPr>
            <w:r>
              <w:rPr>
                <w:b/>
                <w:sz w:val="14"/>
              </w:rPr>
              <w:t>Germany - Karlsruhe</w:t>
            </w:r>
          </w:p>
          <w:p w14:paraId="4A9D21C9" w14:textId="77777777" w:rsidR="000825E9" w:rsidRDefault="00000000">
            <w:pPr>
              <w:spacing w:after="30" w:line="259" w:lineRule="auto"/>
              <w:ind w:left="5" w:firstLine="0"/>
            </w:pPr>
            <w:r>
              <w:rPr>
                <w:sz w:val="14"/>
              </w:rPr>
              <w:t>Tel: 49-721-625370</w:t>
            </w:r>
          </w:p>
          <w:p w14:paraId="092609B8" w14:textId="77777777" w:rsidR="000825E9" w:rsidRDefault="00000000">
            <w:pPr>
              <w:spacing w:after="30" w:line="259" w:lineRule="auto"/>
              <w:ind w:left="5" w:firstLine="0"/>
            </w:pPr>
            <w:r>
              <w:rPr>
                <w:b/>
                <w:sz w:val="14"/>
              </w:rPr>
              <w:t>Germany - Munich</w:t>
            </w:r>
          </w:p>
          <w:p w14:paraId="134F8853" w14:textId="77777777" w:rsidR="000825E9" w:rsidRDefault="00000000">
            <w:pPr>
              <w:spacing w:after="30" w:line="259" w:lineRule="auto"/>
              <w:ind w:left="5" w:firstLine="0"/>
            </w:pPr>
            <w:r>
              <w:rPr>
                <w:sz w:val="14"/>
              </w:rPr>
              <w:t>Tel: 49-89-627-144-0</w:t>
            </w:r>
          </w:p>
          <w:p w14:paraId="6D2D9FA2" w14:textId="77777777" w:rsidR="000825E9" w:rsidRDefault="00000000">
            <w:pPr>
              <w:spacing w:after="30" w:line="259" w:lineRule="auto"/>
              <w:ind w:left="5" w:firstLine="0"/>
            </w:pPr>
            <w:r>
              <w:rPr>
                <w:sz w:val="14"/>
              </w:rPr>
              <w:t>Fax: 49-89-627-144-44</w:t>
            </w:r>
          </w:p>
          <w:p w14:paraId="0A51EEA2" w14:textId="77777777" w:rsidR="000825E9" w:rsidRDefault="00000000">
            <w:pPr>
              <w:spacing w:after="30" w:line="259" w:lineRule="auto"/>
              <w:ind w:left="5" w:firstLine="0"/>
            </w:pPr>
            <w:r>
              <w:rPr>
                <w:b/>
                <w:sz w:val="14"/>
              </w:rPr>
              <w:t>Germany - Rosenheim</w:t>
            </w:r>
          </w:p>
          <w:p w14:paraId="043C7C2C" w14:textId="77777777" w:rsidR="000825E9" w:rsidRDefault="00000000">
            <w:pPr>
              <w:spacing w:after="30" w:line="259" w:lineRule="auto"/>
              <w:ind w:left="5" w:firstLine="0"/>
            </w:pPr>
            <w:r>
              <w:rPr>
                <w:sz w:val="14"/>
              </w:rPr>
              <w:t>Tel: 49-8031-354-560</w:t>
            </w:r>
          </w:p>
          <w:p w14:paraId="1F7443C2" w14:textId="77777777" w:rsidR="000825E9" w:rsidRDefault="00000000">
            <w:pPr>
              <w:spacing w:after="30" w:line="259" w:lineRule="auto"/>
              <w:ind w:left="5" w:firstLine="0"/>
            </w:pPr>
            <w:r>
              <w:rPr>
                <w:b/>
                <w:sz w:val="14"/>
              </w:rPr>
              <w:t>Israel - Ra’anana</w:t>
            </w:r>
          </w:p>
          <w:p w14:paraId="4A581D8D" w14:textId="77777777" w:rsidR="000825E9" w:rsidRDefault="00000000">
            <w:pPr>
              <w:spacing w:after="30" w:line="259" w:lineRule="auto"/>
              <w:ind w:left="5" w:firstLine="0"/>
            </w:pPr>
            <w:r>
              <w:rPr>
                <w:sz w:val="14"/>
              </w:rPr>
              <w:t>Tel: 972-9-744-7705</w:t>
            </w:r>
          </w:p>
          <w:p w14:paraId="31728D47" w14:textId="77777777" w:rsidR="000825E9" w:rsidRDefault="00000000">
            <w:pPr>
              <w:spacing w:after="30" w:line="259" w:lineRule="auto"/>
              <w:ind w:left="5" w:firstLine="0"/>
            </w:pPr>
            <w:r>
              <w:rPr>
                <w:b/>
                <w:sz w:val="14"/>
              </w:rPr>
              <w:t>Italy - Milan</w:t>
            </w:r>
          </w:p>
          <w:p w14:paraId="12A2BB95" w14:textId="77777777" w:rsidR="000825E9" w:rsidRDefault="00000000">
            <w:pPr>
              <w:spacing w:after="30" w:line="259" w:lineRule="auto"/>
              <w:ind w:left="5" w:firstLine="0"/>
            </w:pPr>
            <w:r>
              <w:rPr>
                <w:sz w:val="14"/>
              </w:rPr>
              <w:t>Tel: 39-0331-742611</w:t>
            </w:r>
          </w:p>
          <w:p w14:paraId="0802EDFE" w14:textId="77777777" w:rsidR="000825E9" w:rsidRDefault="00000000">
            <w:pPr>
              <w:spacing w:after="30" w:line="259" w:lineRule="auto"/>
              <w:ind w:left="5" w:firstLine="0"/>
            </w:pPr>
            <w:r>
              <w:rPr>
                <w:sz w:val="14"/>
              </w:rPr>
              <w:t>Fax: 39-0331-466781</w:t>
            </w:r>
          </w:p>
          <w:p w14:paraId="7370D8DA" w14:textId="77777777" w:rsidR="000825E9" w:rsidRDefault="00000000">
            <w:pPr>
              <w:spacing w:after="30" w:line="259" w:lineRule="auto"/>
              <w:ind w:left="5" w:firstLine="0"/>
            </w:pPr>
            <w:r>
              <w:rPr>
                <w:b/>
                <w:sz w:val="14"/>
              </w:rPr>
              <w:t>Italy - Padova</w:t>
            </w:r>
          </w:p>
          <w:p w14:paraId="4B3C0A25" w14:textId="77777777" w:rsidR="000825E9" w:rsidRDefault="00000000">
            <w:pPr>
              <w:spacing w:after="30" w:line="259" w:lineRule="auto"/>
              <w:ind w:left="5" w:firstLine="0"/>
            </w:pPr>
            <w:r>
              <w:rPr>
                <w:sz w:val="14"/>
              </w:rPr>
              <w:t>Tel: 39-049-7625286</w:t>
            </w:r>
          </w:p>
          <w:p w14:paraId="595E1D75" w14:textId="77777777" w:rsidR="000825E9" w:rsidRDefault="00000000">
            <w:pPr>
              <w:spacing w:after="30" w:line="259" w:lineRule="auto"/>
              <w:ind w:left="5" w:firstLine="0"/>
            </w:pPr>
            <w:r>
              <w:rPr>
                <w:b/>
                <w:sz w:val="14"/>
              </w:rPr>
              <w:t>Netherlands - Drunen</w:t>
            </w:r>
          </w:p>
          <w:p w14:paraId="0A9D008D" w14:textId="77777777" w:rsidR="000825E9" w:rsidRDefault="00000000">
            <w:pPr>
              <w:spacing w:after="30" w:line="259" w:lineRule="auto"/>
              <w:ind w:left="5" w:firstLine="0"/>
            </w:pPr>
            <w:r>
              <w:rPr>
                <w:sz w:val="14"/>
              </w:rPr>
              <w:t>Tel: 31-416-690399</w:t>
            </w:r>
          </w:p>
          <w:p w14:paraId="442ADC0B" w14:textId="77777777" w:rsidR="000825E9" w:rsidRDefault="00000000">
            <w:pPr>
              <w:spacing w:after="30" w:line="259" w:lineRule="auto"/>
              <w:ind w:left="5" w:firstLine="0"/>
            </w:pPr>
            <w:r>
              <w:rPr>
                <w:sz w:val="14"/>
              </w:rPr>
              <w:t>Fax: 31-416-690340</w:t>
            </w:r>
          </w:p>
          <w:p w14:paraId="3B485C07" w14:textId="77777777" w:rsidR="000825E9" w:rsidRDefault="00000000">
            <w:pPr>
              <w:spacing w:after="30" w:line="259" w:lineRule="auto"/>
              <w:ind w:left="5" w:firstLine="0"/>
            </w:pPr>
            <w:r>
              <w:rPr>
                <w:b/>
                <w:sz w:val="14"/>
              </w:rPr>
              <w:t>Norway - Trondheim</w:t>
            </w:r>
          </w:p>
          <w:p w14:paraId="61FF3DB3" w14:textId="77777777" w:rsidR="000825E9" w:rsidRDefault="00000000">
            <w:pPr>
              <w:spacing w:after="30" w:line="259" w:lineRule="auto"/>
              <w:ind w:left="5" w:firstLine="0"/>
            </w:pPr>
            <w:r>
              <w:rPr>
                <w:sz w:val="14"/>
              </w:rPr>
              <w:t>Tel: 47-72884388</w:t>
            </w:r>
          </w:p>
          <w:p w14:paraId="17EEEEF8" w14:textId="77777777" w:rsidR="000825E9" w:rsidRDefault="00000000">
            <w:pPr>
              <w:spacing w:after="30" w:line="259" w:lineRule="auto"/>
              <w:ind w:left="5" w:firstLine="0"/>
            </w:pPr>
            <w:r>
              <w:rPr>
                <w:b/>
                <w:sz w:val="14"/>
              </w:rPr>
              <w:t>Poland - Warsaw</w:t>
            </w:r>
          </w:p>
          <w:p w14:paraId="44526BFF" w14:textId="77777777" w:rsidR="000825E9" w:rsidRDefault="00000000">
            <w:pPr>
              <w:spacing w:after="30" w:line="259" w:lineRule="auto"/>
              <w:ind w:left="5" w:firstLine="0"/>
            </w:pPr>
            <w:r>
              <w:rPr>
                <w:sz w:val="14"/>
              </w:rPr>
              <w:t>Tel: 48-22-3325737</w:t>
            </w:r>
          </w:p>
          <w:p w14:paraId="2905EF8D" w14:textId="77777777" w:rsidR="000825E9" w:rsidRDefault="00000000">
            <w:pPr>
              <w:spacing w:after="30" w:line="259" w:lineRule="auto"/>
              <w:ind w:left="5" w:firstLine="0"/>
            </w:pPr>
            <w:r>
              <w:rPr>
                <w:b/>
                <w:sz w:val="14"/>
              </w:rPr>
              <w:t>Romania - Bucharest</w:t>
            </w:r>
          </w:p>
          <w:p w14:paraId="63C3CCDC" w14:textId="77777777" w:rsidR="000825E9" w:rsidRDefault="00000000">
            <w:pPr>
              <w:spacing w:after="30" w:line="259" w:lineRule="auto"/>
              <w:ind w:left="5" w:firstLine="0"/>
            </w:pPr>
            <w:r>
              <w:rPr>
                <w:sz w:val="14"/>
              </w:rPr>
              <w:t>Tel: 40-21-407-87-50</w:t>
            </w:r>
          </w:p>
          <w:p w14:paraId="69970F8D" w14:textId="77777777" w:rsidR="000825E9" w:rsidRDefault="00000000">
            <w:pPr>
              <w:spacing w:after="30" w:line="259" w:lineRule="auto"/>
              <w:ind w:left="5" w:firstLine="0"/>
            </w:pPr>
            <w:r>
              <w:rPr>
                <w:b/>
                <w:sz w:val="14"/>
              </w:rPr>
              <w:t>Spain - Madrid</w:t>
            </w:r>
          </w:p>
          <w:p w14:paraId="633C892F" w14:textId="77777777" w:rsidR="000825E9" w:rsidRDefault="00000000">
            <w:pPr>
              <w:spacing w:after="30" w:line="259" w:lineRule="auto"/>
              <w:ind w:left="5" w:firstLine="0"/>
            </w:pPr>
            <w:r>
              <w:rPr>
                <w:sz w:val="14"/>
              </w:rPr>
              <w:t>Tel: 34-91-708-08-90</w:t>
            </w:r>
          </w:p>
          <w:p w14:paraId="2467BEAC" w14:textId="77777777" w:rsidR="000825E9" w:rsidRDefault="00000000">
            <w:pPr>
              <w:spacing w:after="30" w:line="259" w:lineRule="auto"/>
              <w:ind w:left="5" w:firstLine="0"/>
            </w:pPr>
            <w:r>
              <w:rPr>
                <w:sz w:val="14"/>
              </w:rPr>
              <w:t>Fax: 34-91-708-08-91</w:t>
            </w:r>
          </w:p>
          <w:p w14:paraId="3B0A83DB" w14:textId="77777777" w:rsidR="000825E9" w:rsidRDefault="00000000">
            <w:pPr>
              <w:spacing w:after="30" w:line="259" w:lineRule="auto"/>
              <w:ind w:left="5" w:firstLine="0"/>
            </w:pPr>
            <w:r>
              <w:rPr>
                <w:b/>
                <w:sz w:val="14"/>
              </w:rPr>
              <w:t>Sweden - Gothenberg</w:t>
            </w:r>
          </w:p>
          <w:p w14:paraId="1D714B51" w14:textId="77777777" w:rsidR="000825E9" w:rsidRDefault="00000000">
            <w:pPr>
              <w:spacing w:after="30" w:line="259" w:lineRule="auto"/>
              <w:ind w:left="5" w:firstLine="0"/>
            </w:pPr>
            <w:r>
              <w:rPr>
                <w:sz w:val="14"/>
              </w:rPr>
              <w:t>Tel: 46-31-704-60-40</w:t>
            </w:r>
          </w:p>
          <w:p w14:paraId="1E632557" w14:textId="77777777" w:rsidR="000825E9" w:rsidRDefault="00000000">
            <w:pPr>
              <w:spacing w:after="30" w:line="259" w:lineRule="auto"/>
              <w:ind w:left="5" w:firstLine="0"/>
            </w:pPr>
            <w:r>
              <w:rPr>
                <w:b/>
                <w:sz w:val="14"/>
              </w:rPr>
              <w:t>Sweden - Stockholm</w:t>
            </w:r>
          </w:p>
          <w:p w14:paraId="5C9C35F2" w14:textId="77777777" w:rsidR="000825E9" w:rsidRDefault="00000000">
            <w:pPr>
              <w:spacing w:after="30" w:line="259" w:lineRule="auto"/>
              <w:ind w:left="5" w:firstLine="0"/>
            </w:pPr>
            <w:r>
              <w:rPr>
                <w:sz w:val="14"/>
              </w:rPr>
              <w:t>Tel: 46-8-5090-4654</w:t>
            </w:r>
          </w:p>
          <w:p w14:paraId="6FCE7FB8" w14:textId="77777777" w:rsidR="000825E9" w:rsidRDefault="00000000">
            <w:pPr>
              <w:spacing w:after="30" w:line="259" w:lineRule="auto"/>
              <w:ind w:left="5" w:firstLine="0"/>
            </w:pPr>
            <w:r>
              <w:rPr>
                <w:b/>
                <w:sz w:val="14"/>
              </w:rPr>
              <w:t>UK - Wokingham</w:t>
            </w:r>
          </w:p>
          <w:p w14:paraId="6006AAE1" w14:textId="77777777" w:rsidR="000825E9" w:rsidRDefault="00000000">
            <w:pPr>
              <w:spacing w:after="30" w:line="259" w:lineRule="auto"/>
              <w:ind w:left="5" w:firstLine="0"/>
            </w:pPr>
            <w:r>
              <w:rPr>
                <w:sz w:val="14"/>
              </w:rPr>
              <w:t>Tel: 44-118-921-5800</w:t>
            </w:r>
          </w:p>
          <w:p w14:paraId="7AD66F73" w14:textId="77777777" w:rsidR="000825E9" w:rsidRDefault="00000000">
            <w:pPr>
              <w:spacing w:after="0" w:line="259" w:lineRule="auto"/>
              <w:ind w:left="5" w:firstLine="0"/>
            </w:pPr>
            <w:r>
              <w:rPr>
                <w:sz w:val="14"/>
              </w:rPr>
              <w:t>Fax: 44-118-921-5820</w:t>
            </w:r>
          </w:p>
        </w:tc>
      </w:tr>
    </w:tbl>
    <w:p w14:paraId="018E4F8F" w14:textId="77777777" w:rsidR="000825E9" w:rsidRDefault="00000000">
      <w:pPr>
        <w:tabs>
          <w:tab w:val="center" w:pos="5017"/>
          <w:tab w:val="right" w:pos="9411"/>
        </w:tabs>
        <w:spacing w:after="99" w:line="259" w:lineRule="auto"/>
        <w:ind w:left="-15" w:right="-15"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6F283FFF" wp14:editId="762C1D6F">
                <wp:simplePos x="0" y="0"/>
                <wp:positionH relativeFrom="page">
                  <wp:posOffset>972000</wp:posOffset>
                </wp:positionH>
                <wp:positionV relativeFrom="page">
                  <wp:posOffset>9478201</wp:posOffset>
                </wp:positionV>
                <wp:extent cx="6012000" cy="152400"/>
                <wp:effectExtent l="0" t="0" r="0" b="0"/>
                <wp:wrapTopAndBottom/>
                <wp:docPr id="43082" name="Group 43082"/>
                <wp:cNvGraphicFramePr/>
                <a:graphic xmlns:a="http://schemas.openxmlformats.org/drawingml/2006/main">
                  <a:graphicData uri="http://schemas.microsoft.com/office/word/2010/wordprocessingGroup">
                    <wpg:wgp>
                      <wpg:cNvGrpSpPr/>
                      <wpg:grpSpPr>
                        <a:xfrm>
                          <a:off x="0" y="0"/>
                          <a:ext cx="6012000" cy="152400"/>
                          <a:chOff x="0" y="0"/>
                          <a:chExt cx="6012000" cy="152400"/>
                        </a:xfrm>
                      </wpg:grpSpPr>
                      <wps:wsp>
                        <wps:cNvPr id="4085" name="Shape 4085"/>
                        <wps:cNvSpPr/>
                        <wps:spPr>
                          <a:xfrm>
                            <a:off x="0" y="0"/>
                            <a:ext cx="6012000" cy="0"/>
                          </a:xfrm>
                          <a:custGeom>
                            <a:avLst/>
                            <a:gdLst/>
                            <a:ahLst/>
                            <a:cxnLst/>
                            <a:rect l="0" t="0" r="0" b="0"/>
                            <a:pathLst>
                              <a:path w="6012000">
                                <a:moveTo>
                                  <a:pt x="0" y="0"/>
                                </a:moveTo>
                                <a:lnTo>
                                  <a:pt x="6012000" y="0"/>
                                </a:lnTo>
                              </a:path>
                            </a:pathLst>
                          </a:custGeom>
                          <a:ln w="152400"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082" style="width:473.386pt;height:12pt;position:absolute;mso-position-horizontal-relative:page;mso-position-horizontal:absolute;margin-left:76.5354pt;mso-position-vertical-relative:page;margin-top:746.315pt;" coordsize="60120,1524">
                <v:shape id="Shape 4085" style="position:absolute;width:60120;height:0;left:0;top:0;" coordsize="6012000,0" path="m0,0l6012000,0">
                  <v:stroke weight="12pt" endcap="round" joinstyle="miter" miterlimit="10" on="true" color="#000000"/>
                  <v:fill on="false" color="#000000" opacity="0"/>
                </v:shape>
                <w10:wrap type="topAndBottom"/>
              </v:group>
            </w:pict>
          </mc:Fallback>
        </mc:AlternateContent>
      </w:r>
      <w:r>
        <w:rPr>
          <w:sz w:val="18"/>
        </w:rPr>
        <w:t>©</w:t>
      </w:r>
      <w:r>
        <w:rPr>
          <w:sz w:val="16"/>
        </w:rPr>
        <w:t xml:space="preserve"> 2019 Microchip Technology Inc.</w:t>
      </w:r>
      <w:r>
        <w:rPr>
          <w:sz w:val="16"/>
        </w:rPr>
        <w:tab/>
      </w:r>
      <w:r>
        <w:rPr>
          <w:b/>
          <w:color w:val="656565"/>
        </w:rPr>
        <w:t xml:space="preserve"> User Guide</w:t>
      </w:r>
      <w:r>
        <w:rPr>
          <w:b/>
          <w:color w:val="656565"/>
        </w:rPr>
        <w:tab/>
      </w:r>
      <w:r>
        <w:rPr>
          <w:sz w:val="25"/>
          <w:vertAlign w:val="superscript"/>
        </w:rPr>
        <w:t>DS50002850B-page 57</w:t>
      </w:r>
    </w:p>
    <w:sectPr w:rsidR="000825E9">
      <w:headerReference w:type="even" r:id="rId220"/>
      <w:headerReference w:type="default" r:id="rId221"/>
      <w:footerReference w:type="even" r:id="rId222"/>
      <w:footerReference w:type="default" r:id="rId223"/>
      <w:headerReference w:type="first" r:id="rId224"/>
      <w:footerReference w:type="first" r:id="rId225"/>
      <w:pgSz w:w="12240" w:h="15840"/>
      <w:pgMar w:top="484" w:right="1298" w:bottom="1440" w:left="153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4A9606" w14:textId="77777777" w:rsidR="00816F5C" w:rsidRDefault="00816F5C">
      <w:pPr>
        <w:spacing w:after="0" w:line="240" w:lineRule="auto"/>
      </w:pPr>
      <w:r>
        <w:separator/>
      </w:r>
    </w:p>
  </w:endnote>
  <w:endnote w:type="continuationSeparator" w:id="0">
    <w:p w14:paraId="3720EF59" w14:textId="77777777" w:rsidR="00816F5C" w:rsidRDefault="00816F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26A1A" w14:textId="77777777" w:rsidR="000825E9" w:rsidRDefault="00000000">
    <w:pPr>
      <w:tabs>
        <w:tab w:val="center" w:pos="5017"/>
        <w:tab w:val="right" w:pos="9411"/>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40FD7A85" wp14:editId="5752094C">
              <wp:simplePos x="0" y="0"/>
              <wp:positionH relativeFrom="page">
                <wp:posOffset>972000</wp:posOffset>
              </wp:positionH>
              <wp:positionV relativeFrom="page">
                <wp:posOffset>9560751</wp:posOffset>
              </wp:positionV>
              <wp:extent cx="6012000" cy="53975"/>
              <wp:effectExtent l="0" t="0" r="0" b="0"/>
              <wp:wrapSquare wrapText="bothSides"/>
              <wp:docPr id="43158" name="Group 43158"/>
              <wp:cNvGraphicFramePr/>
              <a:graphic xmlns:a="http://schemas.openxmlformats.org/drawingml/2006/main">
                <a:graphicData uri="http://schemas.microsoft.com/office/word/2010/wordprocessingGroup">
                  <wpg:wgp>
                    <wpg:cNvGrpSpPr/>
                    <wpg:grpSpPr>
                      <a:xfrm>
                        <a:off x="0" y="0"/>
                        <a:ext cx="6012000" cy="53975"/>
                        <a:chOff x="0" y="0"/>
                        <a:chExt cx="6012000" cy="53975"/>
                      </a:xfrm>
                    </wpg:grpSpPr>
                    <wps:wsp>
                      <wps:cNvPr id="43159" name="Shape 43159"/>
                      <wps:cNvSpPr/>
                      <wps:spPr>
                        <a:xfrm>
                          <a:off x="0" y="0"/>
                          <a:ext cx="6012000" cy="0"/>
                        </a:xfrm>
                        <a:custGeom>
                          <a:avLst/>
                          <a:gdLst/>
                          <a:ahLst/>
                          <a:cxnLst/>
                          <a:rect l="0" t="0" r="0" b="0"/>
                          <a:pathLst>
                            <a:path w="6012000">
                              <a:moveTo>
                                <a:pt x="0" y="0"/>
                              </a:moveTo>
                              <a:lnTo>
                                <a:pt x="60120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3160" name="Shape 43160"/>
                      <wps:cNvSpPr/>
                      <wps:spPr>
                        <a:xfrm>
                          <a:off x="0" y="53975"/>
                          <a:ext cx="6012000" cy="0"/>
                        </a:xfrm>
                        <a:custGeom>
                          <a:avLst/>
                          <a:gdLst/>
                          <a:ahLst/>
                          <a:cxnLst/>
                          <a:rect l="0" t="0" r="0" b="0"/>
                          <a:pathLst>
                            <a:path w="6012000">
                              <a:moveTo>
                                <a:pt x="0" y="0"/>
                              </a:moveTo>
                              <a:lnTo>
                                <a:pt x="60120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158" style="width:473.386pt;height:4.25pt;position:absolute;mso-position-horizontal-relative:page;mso-position-horizontal:absolute;margin-left:76.5354pt;mso-position-vertical-relative:page;margin-top:752.815pt;" coordsize="60120,539">
              <v:shape id="Shape 43159" style="position:absolute;width:60120;height:0;left:0;top:0;" coordsize="6012000,0" path="m0,0l6012000,0">
                <v:stroke weight="1pt" endcap="round" joinstyle="miter" miterlimit="10" on="true" color="#000000"/>
                <v:fill on="false" color="#000000" opacity="0"/>
              </v:shape>
              <v:shape id="Shape 43160" style="position:absolute;width:60120;height:0;left:0;top:539;" coordsize="6012000,0" path="m0,0l6012000,0">
                <v:stroke weight="2.5pt" endcap="round" joinstyle="miter" miterlimit="10" on="true" color="#000000"/>
                <v:fill on="false" color="#000000" opacity="0"/>
              </v:shape>
              <w10:wrap type="square"/>
            </v:group>
          </w:pict>
        </mc:Fallback>
      </mc:AlternateContent>
    </w:r>
    <w:r>
      <w:rPr>
        <w:sz w:val="18"/>
      </w:rPr>
      <w:t>©</w:t>
    </w:r>
    <w:r>
      <w:rPr>
        <w:sz w:val="16"/>
      </w:rPr>
      <w:t xml:space="preserve"> 2019 Microchip Technology Inc.</w:t>
    </w:r>
    <w:r>
      <w:rPr>
        <w:sz w:val="16"/>
      </w:rPr>
      <w:tab/>
    </w:r>
    <w:r>
      <w:rPr>
        <w:b/>
        <w:color w:val="656565"/>
      </w:rPr>
      <w:t xml:space="preserve"> User Guide</w:t>
    </w:r>
    <w:r>
      <w:rPr>
        <w:b/>
        <w:color w:val="656565"/>
      </w:rPr>
      <w:tab/>
    </w:r>
    <w:r>
      <w:rPr>
        <w:sz w:val="25"/>
        <w:vertAlign w:val="superscript"/>
      </w:rPr>
      <w:t xml:space="preserve">DS50002850B-page </w:t>
    </w:r>
    <w:r>
      <w:fldChar w:fldCharType="begin"/>
    </w:r>
    <w:r>
      <w:instrText xml:space="preserve"> PAGE   \* MERGEFORMAT </w:instrText>
    </w:r>
    <w:r>
      <w:fldChar w:fldCharType="separate"/>
    </w:r>
    <w:r>
      <w:rPr>
        <w:sz w:val="25"/>
        <w:vertAlign w:val="superscript"/>
      </w:rPr>
      <w:t>2</w:t>
    </w:r>
    <w:r>
      <w:rPr>
        <w:sz w:val="25"/>
        <w:vertAlign w:val="superscript"/>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87E1D" w14:textId="77777777" w:rsidR="000825E9" w:rsidRDefault="00000000">
    <w:pPr>
      <w:tabs>
        <w:tab w:val="center" w:pos="2004"/>
        <w:tab w:val="center" w:pos="5811"/>
        <w:tab w:val="right" w:pos="10205"/>
      </w:tabs>
      <w:spacing w:after="0" w:line="259" w:lineRule="auto"/>
      <w:ind w:left="0" w:right="-239" w:firstLine="0"/>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25484AD1" wp14:editId="616AFC01">
              <wp:simplePos x="0" y="0"/>
              <wp:positionH relativeFrom="page">
                <wp:posOffset>972000</wp:posOffset>
              </wp:positionH>
              <wp:positionV relativeFrom="page">
                <wp:posOffset>9560751</wp:posOffset>
              </wp:positionV>
              <wp:extent cx="6012000" cy="53975"/>
              <wp:effectExtent l="0" t="0" r="0" b="0"/>
              <wp:wrapSquare wrapText="bothSides"/>
              <wp:docPr id="43404" name="Group 43404"/>
              <wp:cNvGraphicFramePr/>
              <a:graphic xmlns:a="http://schemas.openxmlformats.org/drawingml/2006/main">
                <a:graphicData uri="http://schemas.microsoft.com/office/word/2010/wordprocessingGroup">
                  <wpg:wgp>
                    <wpg:cNvGrpSpPr/>
                    <wpg:grpSpPr>
                      <a:xfrm>
                        <a:off x="0" y="0"/>
                        <a:ext cx="6012000" cy="53975"/>
                        <a:chOff x="0" y="0"/>
                        <a:chExt cx="6012000" cy="53975"/>
                      </a:xfrm>
                    </wpg:grpSpPr>
                    <wps:wsp>
                      <wps:cNvPr id="43405" name="Shape 43405"/>
                      <wps:cNvSpPr/>
                      <wps:spPr>
                        <a:xfrm>
                          <a:off x="0" y="0"/>
                          <a:ext cx="6012000" cy="0"/>
                        </a:xfrm>
                        <a:custGeom>
                          <a:avLst/>
                          <a:gdLst/>
                          <a:ahLst/>
                          <a:cxnLst/>
                          <a:rect l="0" t="0" r="0" b="0"/>
                          <a:pathLst>
                            <a:path w="6012000">
                              <a:moveTo>
                                <a:pt x="0" y="0"/>
                              </a:moveTo>
                              <a:lnTo>
                                <a:pt x="60120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3406" name="Shape 43406"/>
                      <wps:cNvSpPr/>
                      <wps:spPr>
                        <a:xfrm>
                          <a:off x="0" y="53975"/>
                          <a:ext cx="6012000" cy="0"/>
                        </a:xfrm>
                        <a:custGeom>
                          <a:avLst/>
                          <a:gdLst/>
                          <a:ahLst/>
                          <a:cxnLst/>
                          <a:rect l="0" t="0" r="0" b="0"/>
                          <a:pathLst>
                            <a:path w="6012000">
                              <a:moveTo>
                                <a:pt x="0" y="0"/>
                              </a:moveTo>
                              <a:lnTo>
                                <a:pt x="60120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404" style="width:473.386pt;height:4.25pt;position:absolute;mso-position-horizontal-relative:page;mso-position-horizontal:absolute;margin-left:76.5354pt;mso-position-vertical-relative:page;margin-top:752.815pt;" coordsize="60120,539">
              <v:shape id="Shape 43405" style="position:absolute;width:60120;height:0;left:0;top:0;" coordsize="6012000,0" path="m0,0l6012000,0">
                <v:stroke weight="1pt" endcap="round" joinstyle="miter" miterlimit="10" on="true" color="#000000"/>
                <v:fill on="false" color="#000000" opacity="0"/>
              </v:shape>
              <v:shape id="Shape 43406" style="position:absolute;width:60120;height:0;left:0;top:539;" coordsize="6012000,0" path="m0,0l6012000,0">
                <v:stroke weight="2.5pt" endcap="round" joinstyle="miter" miterlimit="10" on="true" color="#000000"/>
                <v:fill on="false" color="#000000" opacity="0"/>
              </v:shape>
              <w10:wrap type="square"/>
            </v:group>
          </w:pict>
        </mc:Fallback>
      </mc:AlternateContent>
    </w:r>
    <w:r>
      <w:rPr>
        <w:rFonts w:ascii="Calibri" w:eastAsia="Calibri" w:hAnsi="Calibri" w:cs="Calibri"/>
        <w:sz w:val="22"/>
      </w:rPr>
      <w:tab/>
    </w:r>
    <w:r>
      <w:rPr>
        <w:sz w:val="18"/>
      </w:rPr>
      <w:t>©</w:t>
    </w:r>
    <w:r>
      <w:rPr>
        <w:sz w:val="16"/>
      </w:rPr>
      <w:t xml:space="preserve"> 2019 Microchip Technology Inc.</w:t>
    </w:r>
    <w:r>
      <w:rPr>
        <w:sz w:val="16"/>
      </w:rPr>
      <w:tab/>
    </w:r>
    <w:r>
      <w:rPr>
        <w:b/>
        <w:color w:val="656565"/>
      </w:rPr>
      <w:t xml:space="preserve"> User Guide</w:t>
    </w:r>
    <w:r>
      <w:rPr>
        <w:b/>
        <w:color w:val="656565"/>
      </w:rPr>
      <w:tab/>
    </w:r>
    <w:r>
      <w:rPr>
        <w:sz w:val="25"/>
        <w:vertAlign w:val="superscript"/>
      </w:rPr>
      <w:t xml:space="preserve">DS50002850B-page </w:t>
    </w:r>
    <w:r>
      <w:fldChar w:fldCharType="begin"/>
    </w:r>
    <w:r>
      <w:instrText xml:space="preserve"> PAGE   \* MERGEFORMAT </w:instrText>
    </w:r>
    <w:r>
      <w:fldChar w:fldCharType="separate"/>
    </w:r>
    <w:r>
      <w:rPr>
        <w:sz w:val="25"/>
        <w:vertAlign w:val="superscript"/>
      </w:rPr>
      <w:t>2</w:t>
    </w:r>
    <w:r>
      <w:rPr>
        <w:sz w:val="25"/>
        <w:vertAlign w:val="superscript"/>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CB2714" w14:textId="77777777" w:rsidR="000825E9" w:rsidRDefault="00000000">
    <w:pPr>
      <w:tabs>
        <w:tab w:val="center" w:pos="2004"/>
        <w:tab w:val="center" w:pos="5811"/>
        <w:tab w:val="right" w:pos="10205"/>
      </w:tabs>
      <w:spacing w:after="0" w:line="259" w:lineRule="auto"/>
      <w:ind w:left="0" w:right="-239" w:firstLine="0"/>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6052A886" wp14:editId="5E1807AD">
              <wp:simplePos x="0" y="0"/>
              <wp:positionH relativeFrom="page">
                <wp:posOffset>972000</wp:posOffset>
              </wp:positionH>
              <wp:positionV relativeFrom="page">
                <wp:posOffset>9560751</wp:posOffset>
              </wp:positionV>
              <wp:extent cx="6012000" cy="53975"/>
              <wp:effectExtent l="0" t="0" r="0" b="0"/>
              <wp:wrapSquare wrapText="bothSides"/>
              <wp:docPr id="43376" name="Group 43376"/>
              <wp:cNvGraphicFramePr/>
              <a:graphic xmlns:a="http://schemas.openxmlformats.org/drawingml/2006/main">
                <a:graphicData uri="http://schemas.microsoft.com/office/word/2010/wordprocessingGroup">
                  <wpg:wgp>
                    <wpg:cNvGrpSpPr/>
                    <wpg:grpSpPr>
                      <a:xfrm>
                        <a:off x="0" y="0"/>
                        <a:ext cx="6012000" cy="53975"/>
                        <a:chOff x="0" y="0"/>
                        <a:chExt cx="6012000" cy="53975"/>
                      </a:xfrm>
                    </wpg:grpSpPr>
                    <wps:wsp>
                      <wps:cNvPr id="43377" name="Shape 43377"/>
                      <wps:cNvSpPr/>
                      <wps:spPr>
                        <a:xfrm>
                          <a:off x="0" y="0"/>
                          <a:ext cx="6012000" cy="0"/>
                        </a:xfrm>
                        <a:custGeom>
                          <a:avLst/>
                          <a:gdLst/>
                          <a:ahLst/>
                          <a:cxnLst/>
                          <a:rect l="0" t="0" r="0" b="0"/>
                          <a:pathLst>
                            <a:path w="6012000">
                              <a:moveTo>
                                <a:pt x="0" y="0"/>
                              </a:moveTo>
                              <a:lnTo>
                                <a:pt x="60120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3378" name="Shape 43378"/>
                      <wps:cNvSpPr/>
                      <wps:spPr>
                        <a:xfrm>
                          <a:off x="0" y="53975"/>
                          <a:ext cx="6012000" cy="0"/>
                        </a:xfrm>
                        <a:custGeom>
                          <a:avLst/>
                          <a:gdLst/>
                          <a:ahLst/>
                          <a:cxnLst/>
                          <a:rect l="0" t="0" r="0" b="0"/>
                          <a:pathLst>
                            <a:path w="6012000">
                              <a:moveTo>
                                <a:pt x="0" y="0"/>
                              </a:moveTo>
                              <a:lnTo>
                                <a:pt x="60120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376" style="width:473.386pt;height:4.25pt;position:absolute;mso-position-horizontal-relative:page;mso-position-horizontal:absolute;margin-left:76.5354pt;mso-position-vertical-relative:page;margin-top:752.815pt;" coordsize="60120,539">
              <v:shape id="Shape 43377" style="position:absolute;width:60120;height:0;left:0;top:0;" coordsize="6012000,0" path="m0,0l6012000,0">
                <v:stroke weight="1pt" endcap="round" joinstyle="miter" miterlimit="10" on="true" color="#000000"/>
                <v:fill on="false" color="#000000" opacity="0"/>
              </v:shape>
              <v:shape id="Shape 43378" style="position:absolute;width:60120;height:0;left:0;top:539;" coordsize="6012000,0" path="m0,0l6012000,0">
                <v:stroke weight="2.5pt" endcap="round" joinstyle="miter" miterlimit="10" on="true" color="#000000"/>
                <v:fill on="false" color="#000000" opacity="0"/>
              </v:shape>
              <w10:wrap type="square"/>
            </v:group>
          </w:pict>
        </mc:Fallback>
      </mc:AlternateContent>
    </w:r>
    <w:r>
      <w:rPr>
        <w:rFonts w:ascii="Calibri" w:eastAsia="Calibri" w:hAnsi="Calibri" w:cs="Calibri"/>
        <w:sz w:val="22"/>
      </w:rPr>
      <w:tab/>
    </w:r>
    <w:r>
      <w:rPr>
        <w:sz w:val="18"/>
      </w:rPr>
      <w:t>©</w:t>
    </w:r>
    <w:r>
      <w:rPr>
        <w:sz w:val="16"/>
      </w:rPr>
      <w:t xml:space="preserve"> 2019 Microchip Technology Inc.</w:t>
    </w:r>
    <w:r>
      <w:rPr>
        <w:sz w:val="16"/>
      </w:rPr>
      <w:tab/>
    </w:r>
    <w:r>
      <w:rPr>
        <w:b/>
        <w:color w:val="656565"/>
      </w:rPr>
      <w:t xml:space="preserve"> User Guide</w:t>
    </w:r>
    <w:r>
      <w:rPr>
        <w:b/>
        <w:color w:val="656565"/>
      </w:rPr>
      <w:tab/>
    </w:r>
    <w:r>
      <w:rPr>
        <w:sz w:val="25"/>
        <w:vertAlign w:val="superscript"/>
      </w:rPr>
      <w:t xml:space="preserve">DS50002850B-page </w:t>
    </w:r>
    <w:r>
      <w:fldChar w:fldCharType="begin"/>
    </w:r>
    <w:r>
      <w:instrText xml:space="preserve"> PAGE   \* MERGEFORMAT </w:instrText>
    </w:r>
    <w:r>
      <w:fldChar w:fldCharType="separate"/>
    </w:r>
    <w:r>
      <w:rPr>
        <w:sz w:val="25"/>
        <w:vertAlign w:val="superscript"/>
      </w:rPr>
      <w:t>2</w:t>
    </w:r>
    <w:r>
      <w:rPr>
        <w:sz w:val="25"/>
        <w:vertAlign w:val="superscript"/>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5DD81" w14:textId="77777777" w:rsidR="000825E9" w:rsidRDefault="00000000">
    <w:pPr>
      <w:tabs>
        <w:tab w:val="center" w:pos="2004"/>
        <w:tab w:val="center" w:pos="5811"/>
        <w:tab w:val="right" w:pos="10205"/>
      </w:tabs>
      <w:spacing w:after="0" w:line="259" w:lineRule="auto"/>
      <w:ind w:left="0" w:right="-239" w:firstLine="0"/>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441FB2A2" wp14:editId="0F14BBC8">
              <wp:simplePos x="0" y="0"/>
              <wp:positionH relativeFrom="page">
                <wp:posOffset>972000</wp:posOffset>
              </wp:positionH>
              <wp:positionV relativeFrom="page">
                <wp:posOffset>9560751</wp:posOffset>
              </wp:positionV>
              <wp:extent cx="6012000" cy="53975"/>
              <wp:effectExtent l="0" t="0" r="0" b="0"/>
              <wp:wrapSquare wrapText="bothSides"/>
              <wp:docPr id="43348" name="Group 43348"/>
              <wp:cNvGraphicFramePr/>
              <a:graphic xmlns:a="http://schemas.openxmlformats.org/drawingml/2006/main">
                <a:graphicData uri="http://schemas.microsoft.com/office/word/2010/wordprocessingGroup">
                  <wpg:wgp>
                    <wpg:cNvGrpSpPr/>
                    <wpg:grpSpPr>
                      <a:xfrm>
                        <a:off x="0" y="0"/>
                        <a:ext cx="6012000" cy="53975"/>
                        <a:chOff x="0" y="0"/>
                        <a:chExt cx="6012000" cy="53975"/>
                      </a:xfrm>
                    </wpg:grpSpPr>
                    <wps:wsp>
                      <wps:cNvPr id="43349" name="Shape 43349"/>
                      <wps:cNvSpPr/>
                      <wps:spPr>
                        <a:xfrm>
                          <a:off x="0" y="0"/>
                          <a:ext cx="6012000" cy="0"/>
                        </a:xfrm>
                        <a:custGeom>
                          <a:avLst/>
                          <a:gdLst/>
                          <a:ahLst/>
                          <a:cxnLst/>
                          <a:rect l="0" t="0" r="0" b="0"/>
                          <a:pathLst>
                            <a:path w="6012000">
                              <a:moveTo>
                                <a:pt x="0" y="0"/>
                              </a:moveTo>
                              <a:lnTo>
                                <a:pt x="60120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3350" name="Shape 43350"/>
                      <wps:cNvSpPr/>
                      <wps:spPr>
                        <a:xfrm>
                          <a:off x="0" y="53975"/>
                          <a:ext cx="6012000" cy="0"/>
                        </a:xfrm>
                        <a:custGeom>
                          <a:avLst/>
                          <a:gdLst/>
                          <a:ahLst/>
                          <a:cxnLst/>
                          <a:rect l="0" t="0" r="0" b="0"/>
                          <a:pathLst>
                            <a:path w="6012000">
                              <a:moveTo>
                                <a:pt x="0" y="0"/>
                              </a:moveTo>
                              <a:lnTo>
                                <a:pt x="60120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348" style="width:473.386pt;height:4.25pt;position:absolute;mso-position-horizontal-relative:page;mso-position-horizontal:absolute;margin-left:76.5354pt;mso-position-vertical-relative:page;margin-top:752.815pt;" coordsize="60120,539">
              <v:shape id="Shape 43349" style="position:absolute;width:60120;height:0;left:0;top:0;" coordsize="6012000,0" path="m0,0l6012000,0">
                <v:stroke weight="1pt" endcap="round" joinstyle="miter" miterlimit="10" on="true" color="#000000"/>
                <v:fill on="false" color="#000000" opacity="0"/>
              </v:shape>
              <v:shape id="Shape 43350" style="position:absolute;width:60120;height:0;left:0;top:539;" coordsize="6012000,0" path="m0,0l6012000,0">
                <v:stroke weight="2.5pt" endcap="round" joinstyle="miter" miterlimit="10" on="true" color="#000000"/>
                <v:fill on="false" color="#000000" opacity="0"/>
              </v:shape>
              <w10:wrap type="square"/>
            </v:group>
          </w:pict>
        </mc:Fallback>
      </mc:AlternateContent>
    </w:r>
    <w:r>
      <w:rPr>
        <w:rFonts w:ascii="Calibri" w:eastAsia="Calibri" w:hAnsi="Calibri" w:cs="Calibri"/>
        <w:sz w:val="22"/>
      </w:rPr>
      <w:tab/>
    </w:r>
    <w:r>
      <w:rPr>
        <w:sz w:val="18"/>
      </w:rPr>
      <w:t>©</w:t>
    </w:r>
    <w:r>
      <w:rPr>
        <w:sz w:val="16"/>
      </w:rPr>
      <w:t xml:space="preserve"> 2019 Microchip Technology Inc.</w:t>
    </w:r>
    <w:r>
      <w:rPr>
        <w:sz w:val="16"/>
      </w:rPr>
      <w:tab/>
    </w:r>
    <w:r>
      <w:rPr>
        <w:b/>
        <w:color w:val="656565"/>
      </w:rPr>
      <w:t xml:space="preserve"> User Guide</w:t>
    </w:r>
    <w:r>
      <w:rPr>
        <w:b/>
        <w:color w:val="656565"/>
      </w:rPr>
      <w:tab/>
    </w:r>
    <w:r>
      <w:rPr>
        <w:sz w:val="25"/>
        <w:vertAlign w:val="superscript"/>
      </w:rPr>
      <w:t xml:space="preserve">DS50002850B-page </w:t>
    </w:r>
    <w:r>
      <w:fldChar w:fldCharType="begin"/>
    </w:r>
    <w:r>
      <w:instrText xml:space="preserve"> PAGE   \* MERGEFORMAT </w:instrText>
    </w:r>
    <w:r>
      <w:fldChar w:fldCharType="separate"/>
    </w:r>
    <w:r>
      <w:rPr>
        <w:sz w:val="25"/>
        <w:vertAlign w:val="superscript"/>
      </w:rPr>
      <w:t>2</w:t>
    </w:r>
    <w:r>
      <w:rPr>
        <w:sz w:val="25"/>
        <w:vertAlign w:val="superscript"/>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FEDEF" w14:textId="77777777" w:rsidR="000825E9" w:rsidRDefault="00000000">
    <w:pPr>
      <w:tabs>
        <w:tab w:val="center" w:pos="2004"/>
        <w:tab w:val="center" w:pos="5811"/>
        <w:tab w:val="right" w:pos="10193"/>
      </w:tabs>
      <w:spacing w:after="0" w:line="259" w:lineRule="auto"/>
      <w:ind w:left="0" w:right="-12" w:firstLine="0"/>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0648745C" wp14:editId="24A4AEB0">
              <wp:simplePos x="0" y="0"/>
              <wp:positionH relativeFrom="page">
                <wp:posOffset>972000</wp:posOffset>
              </wp:positionH>
              <wp:positionV relativeFrom="page">
                <wp:posOffset>9560751</wp:posOffset>
              </wp:positionV>
              <wp:extent cx="6012000" cy="53975"/>
              <wp:effectExtent l="0" t="0" r="0" b="0"/>
              <wp:wrapSquare wrapText="bothSides"/>
              <wp:docPr id="43489" name="Group 43489"/>
              <wp:cNvGraphicFramePr/>
              <a:graphic xmlns:a="http://schemas.openxmlformats.org/drawingml/2006/main">
                <a:graphicData uri="http://schemas.microsoft.com/office/word/2010/wordprocessingGroup">
                  <wpg:wgp>
                    <wpg:cNvGrpSpPr/>
                    <wpg:grpSpPr>
                      <a:xfrm>
                        <a:off x="0" y="0"/>
                        <a:ext cx="6012000" cy="53975"/>
                        <a:chOff x="0" y="0"/>
                        <a:chExt cx="6012000" cy="53975"/>
                      </a:xfrm>
                    </wpg:grpSpPr>
                    <wps:wsp>
                      <wps:cNvPr id="43490" name="Shape 43490"/>
                      <wps:cNvSpPr/>
                      <wps:spPr>
                        <a:xfrm>
                          <a:off x="0" y="0"/>
                          <a:ext cx="6012000" cy="0"/>
                        </a:xfrm>
                        <a:custGeom>
                          <a:avLst/>
                          <a:gdLst/>
                          <a:ahLst/>
                          <a:cxnLst/>
                          <a:rect l="0" t="0" r="0" b="0"/>
                          <a:pathLst>
                            <a:path w="6012000">
                              <a:moveTo>
                                <a:pt x="0" y="0"/>
                              </a:moveTo>
                              <a:lnTo>
                                <a:pt x="60120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3491" name="Shape 43491"/>
                      <wps:cNvSpPr/>
                      <wps:spPr>
                        <a:xfrm>
                          <a:off x="0" y="53975"/>
                          <a:ext cx="6012000" cy="0"/>
                        </a:xfrm>
                        <a:custGeom>
                          <a:avLst/>
                          <a:gdLst/>
                          <a:ahLst/>
                          <a:cxnLst/>
                          <a:rect l="0" t="0" r="0" b="0"/>
                          <a:pathLst>
                            <a:path w="6012000">
                              <a:moveTo>
                                <a:pt x="0" y="0"/>
                              </a:moveTo>
                              <a:lnTo>
                                <a:pt x="60120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489" style="width:473.386pt;height:4.25pt;position:absolute;mso-position-horizontal-relative:page;mso-position-horizontal:absolute;margin-left:76.5354pt;mso-position-vertical-relative:page;margin-top:752.815pt;" coordsize="60120,539">
              <v:shape id="Shape 43490" style="position:absolute;width:60120;height:0;left:0;top:0;" coordsize="6012000,0" path="m0,0l6012000,0">
                <v:stroke weight="1pt" endcap="round" joinstyle="miter" miterlimit="10" on="true" color="#000000"/>
                <v:fill on="false" color="#000000" opacity="0"/>
              </v:shape>
              <v:shape id="Shape 43491" style="position:absolute;width:60120;height:0;left:0;top:539;" coordsize="6012000,0" path="m0,0l6012000,0">
                <v:stroke weight="2.5pt" endcap="round" joinstyle="miter" miterlimit="10" on="true" color="#000000"/>
                <v:fill on="false" color="#000000" opacity="0"/>
              </v:shape>
              <w10:wrap type="square"/>
            </v:group>
          </w:pict>
        </mc:Fallback>
      </mc:AlternateContent>
    </w:r>
    <w:r>
      <w:rPr>
        <w:rFonts w:ascii="Calibri" w:eastAsia="Calibri" w:hAnsi="Calibri" w:cs="Calibri"/>
        <w:sz w:val="22"/>
      </w:rPr>
      <w:tab/>
    </w:r>
    <w:r>
      <w:rPr>
        <w:sz w:val="18"/>
      </w:rPr>
      <w:t>©</w:t>
    </w:r>
    <w:r>
      <w:rPr>
        <w:sz w:val="16"/>
      </w:rPr>
      <w:t xml:space="preserve"> 2019 Microchip Technology Inc.</w:t>
    </w:r>
    <w:r>
      <w:rPr>
        <w:sz w:val="16"/>
      </w:rPr>
      <w:tab/>
    </w:r>
    <w:r>
      <w:rPr>
        <w:b/>
        <w:color w:val="656565"/>
      </w:rPr>
      <w:t xml:space="preserve"> User Guide</w:t>
    </w:r>
    <w:r>
      <w:rPr>
        <w:b/>
        <w:color w:val="656565"/>
      </w:rPr>
      <w:tab/>
    </w:r>
    <w:r>
      <w:rPr>
        <w:sz w:val="25"/>
        <w:vertAlign w:val="superscript"/>
      </w:rPr>
      <w:t xml:space="preserve">DS50002850B-page </w:t>
    </w:r>
    <w:r>
      <w:fldChar w:fldCharType="begin"/>
    </w:r>
    <w:r>
      <w:instrText xml:space="preserve"> PAGE   \* MERGEFORMAT </w:instrText>
    </w:r>
    <w:r>
      <w:fldChar w:fldCharType="separate"/>
    </w:r>
    <w:r>
      <w:rPr>
        <w:sz w:val="25"/>
        <w:vertAlign w:val="superscript"/>
      </w:rPr>
      <w:t>2</w:t>
    </w:r>
    <w:r>
      <w:rPr>
        <w:sz w:val="25"/>
        <w:vertAlign w:val="superscript"/>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F5B64" w14:textId="77777777" w:rsidR="000825E9" w:rsidRDefault="00000000">
    <w:pPr>
      <w:tabs>
        <w:tab w:val="center" w:pos="2004"/>
        <w:tab w:val="center" w:pos="5811"/>
        <w:tab w:val="right" w:pos="10193"/>
      </w:tabs>
      <w:spacing w:after="0" w:line="259" w:lineRule="auto"/>
      <w:ind w:left="0" w:right="-12" w:firstLine="0"/>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5CCE516E" wp14:editId="7216CB57">
              <wp:simplePos x="0" y="0"/>
              <wp:positionH relativeFrom="page">
                <wp:posOffset>972000</wp:posOffset>
              </wp:positionH>
              <wp:positionV relativeFrom="page">
                <wp:posOffset>9560751</wp:posOffset>
              </wp:positionV>
              <wp:extent cx="6012000" cy="53975"/>
              <wp:effectExtent l="0" t="0" r="0" b="0"/>
              <wp:wrapSquare wrapText="bothSides"/>
              <wp:docPr id="43461" name="Group 43461"/>
              <wp:cNvGraphicFramePr/>
              <a:graphic xmlns:a="http://schemas.openxmlformats.org/drawingml/2006/main">
                <a:graphicData uri="http://schemas.microsoft.com/office/word/2010/wordprocessingGroup">
                  <wpg:wgp>
                    <wpg:cNvGrpSpPr/>
                    <wpg:grpSpPr>
                      <a:xfrm>
                        <a:off x="0" y="0"/>
                        <a:ext cx="6012000" cy="53975"/>
                        <a:chOff x="0" y="0"/>
                        <a:chExt cx="6012000" cy="53975"/>
                      </a:xfrm>
                    </wpg:grpSpPr>
                    <wps:wsp>
                      <wps:cNvPr id="43462" name="Shape 43462"/>
                      <wps:cNvSpPr/>
                      <wps:spPr>
                        <a:xfrm>
                          <a:off x="0" y="0"/>
                          <a:ext cx="6012000" cy="0"/>
                        </a:xfrm>
                        <a:custGeom>
                          <a:avLst/>
                          <a:gdLst/>
                          <a:ahLst/>
                          <a:cxnLst/>
                          <a:rect l="0" t="0" r="0" b="0"/>
                          <a:pathLst>
                            <a:path w="6012000">
                              <a:moveTo>
                                <a:pt x="0" y="0"/>
                              </a:moveTo>
                              <a:lnTo>
                                <a:pt x="60120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3463" name="Shape 43463"/>
                      <wps:cNvSpPr/>
                      <wps:spPr>
                        <a:xfrm>
                          <a:off x="0" y="53975"/>
                          <a:ext cx="6012000" cy="0"/>
                        </a:xfrm>
                        <a:custGeom>
                          <a:avLst/>
                          <a:gdLst/>
                          <a:ahLst/>
                          <a:cxnLst/>
                          <a:rect l="0" t="0" r="0" b="0"/>
                          <a:pathLst>
                            <a:path w="6012000">
                              <a:moveTo>
                                <a:pt x="0" y="0"/>
                              </a:moveTo>
                              <a:lnTo>
                                <a:pt x="60120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461" style="width:473.386pt;height:4.25pt;position:absolute;mso-position-horizontal-relative:page;mso-position-horizontal:absolute;margin-left:76.5354pt;mso-position-vertical-relative:page;margin-top:752.815pt;" coordsize="60120,539">
              <v:shape id="Shape 43462" style="position:absolute;width:60120;height:0;left:0;top:0;" coordsize="6012000,0" path="m0,0l6012000,0">
                <v:stroke weight="1pt" endcap="round" joinstyle="miter" miterlimit="10" on="true" color="#000000"/>
                <v:fill on="false" color="#000000" opacity="0"/>
              </v:shape>
              <v:shape id="Shape 43463" style="position:absolute;width:60120;height:0;left:0;top:539;" coordsize="6012000,0" path="m0,0l6012000,0">
                <v:stroke weight="2.5pt" endcap="round" joinstyle="miter" miterlimit="10" on="true" color="#000000"/>
                <v:fill on="false" color="#000000" opacity="0"/>
              </v:shape>
              <w10:wrap type="square"/>
            </v:group>
          </w:pict>
        </mc:Fallback>
      </mc:AlternateContent>
    </w:r>
    <w:r>
      <w:rPr>
        <w:rFonts w:ascii="Calibri" w:eastAsia="Calibri" w:hAnsi="Calibri" w:cs="Calibri"/>
        <w:sz w:val="22"/>
      </w:rPr>
      <w:tab/>
    </w:r>
    <w:r>
      <w:rPr>
        <w:sz w:val="18"/>
      </w:rPr>
      <w:t>©</w:t>
    </w:r>
    <w:r>
      <w:rPr>
        <w:sz w:val="16"/>
      </w:rPr>
      <w:t xml:space="preserve"> 2019 Microchip Technology Inc.</w:t>
    </w:r>
    <w:r>
      <w:rPr>
        <w:sz w:val="16"/>
      </w:rPr>
      <w:tab/>
    </w:r>
    <w:r>
      <w:rPr>
        <w:b/>
        <w:color w:val="656565"/>
      </w:rPr>
      <w:t xml:space="preserve"> User Guide</w:t>
    </w:r>
    <w:r>
      <w:rPr>
        <w:b/>
        <w:color w:val="656565"/>
      </w:rPr>
      <w:tab/>
    </w:r>
    <w:r>
      <w:rPr>
        <w:sz w:val="25"/>
        <w:vertAlign w:val="superscript"/>
      </w:rPr>
      <w:t xml:space="preserve">DS50002850B-page </w:t>
    </w:r>
    <w:r>
      <w:fldChar w:fldCharType="begin"/>
    </w:r>
    <w:r>
      <w:instrText xml:space="preserve"> PAGE   \* MERGEFORMAT </w:instrText>
    </w:r>
    <w:r>
      <w:fldChar w:fldCharType="separate"/>
    </w:r>
    <w:r>
      <w:rPr>
        <w:sz w:val="25"/>
        <w:vertAlign w:val="superscript"/>
      </w:rPr>
      <w:t>2</w:t>
    </w:r>
    <w:r>
      <w:rPr>
        <w:sz w:val="25"/>
        <w:vertAlign w:val="superscript"/>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1C660A" w14:textId="77777777" w:rsidR="000825E9" w:rsidRDefault="00000000">
    <w:pPr>
      <w:tabs>
        <w:tab w:val="center" w:pos="2004"/>
        <w:tab w:val="center" w:pos="5811"/>
        <w:tab w:val="right" w:pos="10193"/>
      </w:tabs>
      <w:spacing w:after="0" w:line="259" w:lineRule="auto"/>
      <w:ind w:left="0" w:right="-12" w:firstLine="0"/>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7BC1E8CB" wp14:editId="590C9AFF">
              <wp:simplePos x="0" y="0"/>
              <wp:positionH relativeFrom="page">
                <wp:posOffset>972000</wp:posOffset>
              </wp:positionH>
              <wp:positionV relativeFrom="page">
                <wp:posOffset>9560751</wp:posOffset>
              </wp:positionV>
              <wp:extent cx="6012000" cy="53975"/>
              <wp:effectExtent l="0" t="0" r="0" b="0"/>
              <wp:wrapSquare wrapText="bothSides"/>
              <wp:docPr id="43433" name="Group 43433"/>
              <wp:cNvGraphicFramePr/>
              <a:graphic xmlns:a="http://schemas.openxmlformats.org/drawingml/2006/main">
                <a:graphicData uri="http://schemas.microsoft.com/office/word/2010/wordprocessingGroup">
                  <wpg:wgp>
                    <wpg:cNvGrpSpPr/>
                    <wpg:grpSpPr>
                      <a:xfrm>
                        <a:off x="0" y="0"/>
                        <a:ext cx="6012000" cy="53975"/>
                        <a:chOff x="0" y="0"/>
                        <a:chExt cx="6012000" cy="53975"/>
                      </a:xfrm>
                    </wpg:grpSpPr>
                    <wps:wsp>
                      <wps:cNvPr id="43434" name="Shape 43434"/>
                      <wps:cNvSpPr/>
                      <wps:spPr>
                        <a:xfrm>
                          <a:off x="0" y="0"/>
                          <a:ext cx="6012000" cy="0"/>
                        </a:xfrm>
                        <a:custGeom>
                          <a:avLst/>
                          <a:gdLst/>
                          <a:ahLst/>
                          <a:cxnLst/>
                          <a:rect l="0" t="0" r="0" b="0"/>
                          <a:pathLst>
                            <a:path w="6012000">
                              <a:moveTo>
                                <a:pt x="0" y="0"/>
                              </a:moveTo>
                              <a:lnTo>
                                <a:pt x="60120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3435" name="Shape 43435"/>
                      <wps:cNvSpPr/>
                      <wps:spPr>
                        <a:xfrm>
                          <a:off x="0" y="53975"/>
                          <a:ext cx="6012000" cy="0"/>
                        </a:xfrm>
                        <a:custGeom>
                          <a:avLst/>
                          <a:gdLst/>
                          <a:ahLst/>
                          <a:cxnLst/>
                          <a:rect l="0" t="0" r="0" b="0"/>
                          <a:pathLst>
                            <a:path w="6012000">
                              <a:moveTo>
                                <a:pt x="0" y="0"/>
                              </a:moveTo>
                              <a:lnTo>
                                <a:pt x="60120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433" style="width:473.386pt;height:4.25pt;position:absolute;mso-position-horizontal-relative:page;mso-position-horizontal:absolute;margin-left:76.5354pt;mso-position-vertical-relative:page;margin-top:752.815pt;" coordsize="60120,539">
              <v:shape id="Shape 43434" style="position:absolute;width:60120;height:0;left:0;top:0;" coordsize="6012000,0" path="m0,0l6012000,0">
                <v:stroke weight="1pt" endcap="round" joinstyle="miter" miterlimit="10" on="true" color="#000000"/>
                <v:fill on="false" color="#000000" opacity="0"/>
              </v:shape>
              <v:shape id="Shape 43435" style="position:absolute;width:60120;height:0;left:0;top:539;" coordsize="6012000,0" path="m0,0l6012000,0">
                <v:stroke weight="2.5pt" endcap="round" joinstyle="miter" miterlimit="10" on="true" color="#000000"/>
                <v:fill on="false" color="#000000" opacity="0"/>
              </v:shape>
              <w10:wrap type="square"/>
            </v:group>
          </w:pict>
        </mc:Fallback>
      </mc:AlternateContent>
    </w:r>
    <w:r>
      <w:rPr>
        <w:rFonts w:ascii="Calibri" w:eastAsia="Calibri" w:hAnsi="Calibri" w:cs="Calibri"/>
        <w:sz w:val="22"/>
      </w:rPr>
      <w:tab/>
    </w:r>
    <w:r>
      <w:rPr>
        <w:sz w:val="18"/>
      </w:rPr>
      <w:t>©</w:t>
    </w:r>
    <w:r>
      <w:rPr>
        <w:sz w:val="16"/>
      </w:rPr>
      <w:t xml:space="preserve"> 2019 Microchip Technology Inc.</w:t>
    </w:r>
    <w:r>
      <w:rPr>
        <w:sz w:val="16"/>
      </w:rPr>
      <w:tab/>
    </w:r>
    <w:r>
      <w:rPr>
        <w:b/>
        <w:color w:val="656565"/>
      </w:rPr>
      <w:t xml:space="preserve"> User Guide</w:t>
    </w:r>
    <w:r>
      <w:rPr>
        <w:b/>
        <w:color w:val="656565"/>
      </w:rPr>
      <w:tab/>
    </w:r>
    <w:r>
      <w:rPr>
        <w:sz w:val="25"/>
        <w:vertAlign w:val="superscript"/>
      </w:rPr>
      <w:t xml:space="preserve">DS50002850B-page </w:t>
    </w:r>
    <w:r>
      <w:fldChar w:fldCharType="begin"/>
    </w:r>
    <w:r>
      <w:instrText xml:space="preserve"> PAGE   \* MERGEFORMAT </w:instrText>
    </w:r>
    <w:r>
      <w:fldChar w:fldCharType="separate"/>
    </w:r>
    <w:r>
      <w:rPr>
        <w:sz w:val="25"/>
        <w:vertAlign w:val="superscript"/>
      </w:rPr>
      <w:t>2</w:t>
    </w:r>
    <w:r>
      <w:rPr>
        <w:sz w:val="25"/>
        <w:vertAlign w:val="superscript"/>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22B2D" w14:textId="77777777" w:rsidR="000825E9" w:rsidRDefault="00000000">
    <w:pPr>
      <w:tabs>
        <w:tab w:val="center" w:pos="2004"/>
        <w:tab w:val="center" w:pos="5811"/>
        <w:tab w:val="right" w:pos="10087"/>
      </w:tabs>
      <w:spacing w:after="0" w:line="259" w:lineRule="auto"/>
      <w:ind w:left="0" w:right="-118" w:firstLine="0"/>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14:anchorId="04ABA7DE" wp14:editId="48539D5B">
              <wp:simplePos x="0" y="0"/>
              <wp:positionH relativeFrom="page">
                <wp:posOffset>972000</wp:posOffset>
              </wp:positionH>
              <wp:positionV relativeFrom="page">
                <wp:posOffset>9560751</wp:posOffset>
              </wp:positionV>
              <wp:extent cx="6012000" cy="53975"/>
              <wp:effectExtent l="0" t="0" r="0" b="0"/>
              <wp:wrapSquare wrapText="bothSides"/>
              <wp:docPr id="43574" name="Group 43574"/>
              <wp:cNvGraphicFramePr/>
              <a:graphic xmlns:a="http://schemas.openxmlformats.org/drawingml/2006/main">
                <a:graphicData uri="http://schemas.microsoft.com/office/word/2010/wordprocessingGroup">
                  <wpg:wgp>
                    <wpg:cNvGrpSpPr/>
                    <wpg:grpSpPr>
                      <a:xfrm>
                        <a:off x="0" y="0"/>
                        <a:ext cx="6012000" cy="53975"/>
                        <a:chOff x="0" y="0"/>
                        <a:chExt cx="6012000" cy="53975"/>
                      </a:xfrm>
                    </wpg:grpSpPr>
                    <wps:wsp>
                      <wps:cNvPr id="43575" name="Shape 43575"/>
                      <wps:cNvSpPr/>
                      <wps:spPr>
                        <a:xfrm>
                          <a:off x="0" y="0"/>
                          <a:ext cx="6012000" cy="0"/>
                        </a:xfrm>
                        <a:custGeom>
                          <a:avLst/>
                          <a:gdLst/>
                          <a:ahLst/>
                          <a:cxnLst/>
                          <a:rect l="0" t="0" r="0" b="0"/>
                          <a:pathLst>
                            <a:path w="6012000">
                              <a:moveTo>
                                <a:pt x="0" y="0"/>
                              </a:moveTo>
                              <a:lnTo>
                                <a:pt x="60120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3576" name="Shape 43576"/>
                      <wps:cNvSpPr/>
                      <wps:spPr>
                        <a:xfrm>
                          <a:off x="0" y="53975"/>
                          <a:ext cx="6012000" cy="0"/>
                        </a:xfrm>
                        <a:custGeom>
                          <a:avLst/>
                          <a:gdLst/>
                          <a:ahLst/>
                          <a:cxnLst/>
                          <a:rect l="0" t="0" r="0" b="0"/>
                          <a:pathLst>
                            <a:path w="6012000">
                              <a:moveTo>
                                <a:pt x="0" y="0"/>
                              </a:moveTo>
                              <a:lnTo>
                                <a:pt x="60120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574" style="width:473.386pt;height:4.25pt;position:absolute;mso-position-horizontal-relative:page;mso-position-horizontal:absolute;margin-left:76.5354pt;mso-position-vertical-relative:page;margin-top:752.815pt;" coordsize="60120,539">
              <v:shape id="Shape 43575" style="position:absolute;width:60120;height:0;left:0;top:0;" coordsize="6012000,0" path="m0,0l6012000,0">
                <v:stroke weight="1pt" endcap="round" joinstyle="miter" miterlimit="10" on="true" color="#000000"/>
                <v:fill on="false" color="#000000" opacity="0"/>
              </v:shape>
              <v:shape id="Shape 43576" style="position:absolute;width:60120;height:0;left:0;top:539;" coordsize="6012000,0" path="m0,0l6012000,0">
                <v:stroke weight="2.5pt" endcap="round" joinstyle="miter" miterlimit="10" on="true" color="#000000"/>
                <v:fill on="false" color="#000000" opacity="0"/>
              </v:shape>
              <w10:wrap type="square"/>
            </v:group>
          </w:pict>
        </mc:Fallback>
      </mc:AlternateContent>
    </w:r>
    <w:r>
      <w:rPr>
        <w:rFonts w:ascii="Calibri" w:eastAsia="Calibri" w:hAnsi="Calibri" w:cs="Calibri"/>
        <w:sz w:val="22"/>
      </w:rPr>
      <w:tab/>
    </w:r>
    <w:r>
      <w:rPr>
        <w:sz w:val="18"/>
      </w:rPr>
      <w:t>©</w:t>
    </w:r>
    <w:r>
      <w:rPr>
        <w:sz w:val="16"/>
      </w:rPr>
      <w:t xml:space="preserve"> 2019 Microchip Technology Inc.</w:t>
    </w:r>
    <w:r>
      <w:rPr>
        <w:sz w:val="16"/>
      </w:rPr>
      <w:tab/>
    </w:r>
    <w:r>
      <w:rPr>
        <w:b/>
        <w:color w:val="656565"/>
      </w:rPr>
      <w:t xml:space="preserve"> User Guide</w:t>
    </w:r>
    <w:r>
      <w:rPr>
        <w:b/>
        <w:color w:val="656565"/>
      </w:rPr>
      <w:tab/>
    </w:r>
    <w:r>
      <w:rPr>
        <w:sz w:val="25"/>
        <w:vertAlign w:val="superscript"/>
      </w:rPr>
      <w:t xml:space="preserve">DS50002850B-page </w:t>
    </w:r>
    <w:r>
      <w:fldChar w:fldCharType="begin"/>
    </w:r>
    <w:r>
      <w:instrText xml:space="preserve"> PAGE   \* MERGEFORMAT </w:instrText>
    </w:r>
    <w:r>
      <w:fldChar w:fldCharType="separate"/>
    </w:r>
    <w:r>
      <w:rPr>
        <w:sz w:val="25"/>
        <w:vertAlign w:val="superscript"/>
      </w:rPr>
      <w:t>2</w:t>
    </w:r>
    <w:r>
      <w:rPr>
        <w:sz w:val="25"/>
        <w:vertAlign w:val="superscript"/>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D3DBBE" w14:textId="77777777" w:rsidR="000825E9" w:rsidRDefault="00000000">
    <w:pPr>
      <w:tabs>
        <w:tab w:val="center" w:pos="2004"/>
        <w:tab w:val="center" w:pos="5811"/>
        <w:tab w:val="right" w:pos="10087"/>
      </w:tabs>
      <w:spacing w:after="0" w:line="259" w:lineRule="auto"/>
      <w:ind w:left="0" w:right="-118" w:firstLine="0"/>
    </w:pPr>
    <w:r>
      <w:rPr>
        <w:rFonts w:ascii="Calibri" w:eastAsia="Calibri" w:hAnsi="Calibri" w:cs="Calibri"/>
        <w:noProof/>
        <w:sz w:val="22"/>
      </w:rPr>
      <mc:AlternateContent>
        <mc:Choice Requires="wpg">
          <w:drawing>
            <wp:anchor distT="0" distB="0" distL="114300" distR="114300" simplePos="0" relativeHeight="251688960" behindDoc="0" locked="0" layoutInCell="1" allowOverlap="1" wp14:anchorId="4AC87E41" wp14:editId="08A0676C">
              <wp:simplePos x="0" y="0"/>
              <wp:positionH relativeFrom="page">
                <wp:posOffset>972000</wp:posOffset>
              </wp:positionH>
              <wp:positionV relativeFrom="page">
                <wp:posOffset>9560751</wp:posOffset>
              </wp:positionV>
              <wp:extent cx="6012000" cy="53975"/>
              <wp:effectExtent l="0" t="0" r="0" b="0"/>
              <wp:wrapSquare wrapText="bothSides"/>
              <wp:docPr id="43546" name="Group 43546"/>
              <wp:cNvGraphicFramePr/>
              <a:graphic xmlns:a="http://schemas.openxmlformats.org/drawingml/2006/main">
                <a:graphicData uri="http://schemas.microsoft.com/office/word/2010/wordprocessingGroup">
                  <wpg:wgp>
                    <wpg:cNvGrpSpPr/>
                    <wpg:grpSpPr>
                      <a:xfrm>
                        <a:off x="0" y="0"/>
                        <a:ext cx="6012000" cy="53975"/>
                        <a:chOff x="0" y="0"/>
                        <a:chExt cx="6012000" cy="53975"/>
                      </a:xfrm>
                    </wpg:grpSpPr>
                    <wps:wsp>
                      <wps:cNvPr id="43547" name="Shape 43547"/>
                      <wps:cNvSpPr/>
                      <wps:spPr>
                        <a:xfrm>
                          <a:off x="0" y="0"/>
                          <a:ext cx="6012000" cy="0"/>
                        </a:xfrm>
                        <a:custGeom>
                          <a:avLst/>
                          <a:gdLst/>
                          <a:ahLst/>
                          <a:cxnLst/>
                          <a:rect l="0" t="0" r="0" b="0"/>
                          <a:pathLst>
                            <a:path w="6012000">
                              <a:moveTo>
                                <a:pt x="0" y="0"/>
                              </a:moveTo>
                              <a:lnTo>
                                <a:pt x="60120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3548" name="Shape 43548"/>
                      <wps:cNvSpPr/>
                      <wps:spPr>
                        <a:xfrm>
                          <a:off x="0" y="53975"/>
                          <a:ext cx="6012000" cy="0"/>
                        </a:xfrm>
                        <a:custGeom>
                          <a:avLst/>
                          <a:gdLst/>
                          <a:ahLst/>
                          <a:cxnLst/>
                          <a:rect l="0" t="0" r="0" b="0"/>
                          <a:pathLst>
                            <a:path w="6012000">
                              <a:moveTo>
                                <a:pt x="0" y="0"/>
                              </a:moveTo>
                              <a:lnTo>
                                <a:pt x="60120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546" style="width:473.386pt;height:4.25pt;position:absolute;mso-position-horizontal-relative:page;mso-position-horizontal:absolute;margin-left:76.5354pt;mso-position-vertical-relative:page;margin-top:752.815pt;" coordsize="60120,539">
              <v:shape id="Shape 43547" style="position:absolute;width:60120;height:0;left:0;top:0;" coordsize="6012000,0" path="m0,0l6012000,0">
                <v:stroke weight="1pt" endcap="round" joinstyle="miter" miterlimit="10" on="true" color="#000000"/>
                <v:fill on="false" color="#000000" opacity="0"/>
              </v:shape>
              <v:shape id="Shape 43548" style="position:absolute;width:60120;height:0;left:0;top:539;" coordsize="6012000,0" path="m0,0l6012000,0">
                <v:stroke weight="2.5pt" endcap="round" joinstyle="miter" miterlimit="10" on="true" color="#000000"/>
                <v:fill on="false" color="#000000" opacity="0"/>
              </v:shape>
              <w10:wrap type="square"/>
            </v:group>
          </w:pict>
        </mc:Fallback>
      </mc:AlternateContent>
    </w:r>
    <w:r>
      <w:rPr>
        <w:rFonts w:ascii="Calibri" w:eastAsia="Calibri" w:hAnsi="Calibri" w:cs="Calibri"/>
        <w:sz w:val="22"/>
      </w:rPr>
      <w:tab/>
    </w:r>
    <w:r>
      <w:rPr>
        <w:sz w:val="18"/>
      </w:rPr>
      <w:t>©</w:t>
    </w:r>
    <w:r>
      <w:rPr>
        <w:sz w:val="16"/>
      </w:rPr>
      <w:t xml:space="preserve"> 2019 Microchip Technology Inc.</w:t>
    </w:r>
    <w:r>
      <w:rPr>
        <w:sz w:val="16"/>
      </w:rPr>
      <w:tab/>
    </w:r>
    <w:r>
      <w:rPr>
        <w:b/>
        <w:color w:val="656565"/>
      </w:rPr>
      <w:t xml:space="preserve"> User Guide</w:t>
    </w:r>
    <w:r>
      <w:rPr>
        <w:b/>
        <w:color w:val="656565"/>
      </w:rPr>
      <w:tab/>
    </w:r>
    <w:r>
      <w:rPr>
        <w:sz w:val="25"/>
        <w:vertAlign w:val="superscript"/>
      </w:rPr>
      <w:t xml:space="preserve">DS50002850B-page </w:t>
    </w:r>
    <w:r>
      <w:fldChar w:fldCharType="begin"/>
    </w:r>
    <w:r>
      <w:instrText xml:space="preserve"> PAGE   \* MERGEFORMAT </w:instrText>
    </w:r>
    <w:r>
      <w:fldChar w:fldCharType="separate"/>
    </w:r>
    <w:r>
      <w:rPr>
        <w:sz w:val="25"/>
        <w:vertAlign w:val="superscript"/>
      </w:rPr>
      <w:t>2</w:t>
    </w:r>
    <w:r>
      <w:rPr>
        <w:sz w:val="25"/>
        <w:vertAlign w:val="superscript"/>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A669F6" w14:textId="77777777" w:rsidR="000825E9" w:rsidRDefault="00000000">
    <w:pPr>
      <w:tabs>
        <w:tab w:val="center" w:pos="2004"/>
        <w:tab w:val="center" w:pos="5811"/>
        <w:tab w:val="right" w:pos="10087"/>
      </w:tabs>
      <w:spacing w:after="0" w:line="259" w:lineRule="auto"/>
      <w:ind w:left="0" w:right="-118" w:firstLine="0"/>
    </w:pPr>
    <w:r>
      <w:rPr>
        <w:rFonts w:ascii="Calibri" w:eastAsia="Calibri" w:hAnsi="Calibri" w:cs="Calibri"/>
        <w:noProof/>
        <w:sz w:val="22"/>
      </w:rPr>
      <mc:AlternateContent>
        <mc:Choice Requires="wpg">
          <w:drawing>
            <wp:anchor distT="0" distB="0" distL="114300" distR="114300" simplePos="0" relativeHeight="251689984" behindDoc="0" locked="0" layoutInCell="1" allowOverlap="1" wp14:anchorId="779359D5" wp14:editId="6AEA2A7A">
              <wp:simplePos x="0" y="0"/>
              <wp:positionH relativeFrom="page">
                <wp:posOffset>972000</wp:posOffset>
              </wp:positionH>
              <wp:positionV relativeFrom="page">
                <wp:posOffset>9560751</wp:posOffset>
              </wp:positionV>
              <wp:extent cx="6012000" cy="53975"/>
              <wp:effectExtent l="0" t="0" r="0" b="0"/>
              <wp:wrapSquare wrapText="bothSides"/>
              <wp:docPr id="43518" name="Group 43518"/>
              <wp:cNvGraphicFramePr/>
              <a:graphic xmlns:a="http://schemas.openxmlformats.org/drawingml/2006/main">
                <a:graphicData uri="http://schemas.microsoft.com/office/word/2010/wordprocessingGroup">
                  <wpg:wgp>
                    <wpg:cNvGrpSpPr/>
                    <wpg:grpSpPr>
                      <a:xfrm>
                        <a:off x="0" y="0"/>
                        <a:ext cx="6012000" cy="53975"/>
                        <a:chOff x="0" y="0"/>
                        <a:chExt cx="6012000" cy="53975"/>
                      </a:xfrm>
                    </wpg:grpSpPr>
                    <wps:wsp>
                      <wps:cNvPr id="43519" name="Shape 43519"/>
                      <wps:cNvSpPr/>
                      <wps:spPr>
                        <a:xfrm>
                          <a:off x="0" y="0"/>
                          <a:ext cx="6012000" cy="0"/>
                        </a:xfrm>
                        <a:custGeom>
                          <a:avLst/>
                          <a:gdLst/>
                          <a:ahLst/>
                          <a:cxnLst/>
                          <a:rect l="0" t="0" r="0" b="0"/>
                          <a:pathLst>
                            <a:path w="6012000">
                              <a:moveTo>
                                <a:pt x="0" y="0"/>
                              </a:moveTo>
                              <a:lnTo>
                                <a:pt x="60120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3520" name="Shape 43520"/>
                      <wps:cNvSpPr/>
                      <wps:spPr>
                        <a:xfrm>
                          <a:off x="0" y="53975"/>
                          <a:ext cx="6012000" cy="0"/>
                        </a:xfrm>
                        <a:custGeom>
                          <a:avLst/>
                          <a:gdLst/>
                          <a:ahLst/>
                          <a:cxnLst/>
                          <a:rect l="0" t="0" r="0" b="0"/>
                          <a:pathLst>
                            <a:path w="6012000">
                              <a:moveTo>
                                <a:pt x="0" y="0"/>
                              </a:moveTo>
                              <a:lnTo>
                                <a:pt x="60120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518" style="width:473.386pt;height:4.25pt;position:absolute;mso-position-horizontal-relative:page;mso-position-horizontal:absolute;margin-left:76.5354pt;mso-position-vertical-relative:page;margin-top:752.815pt;" coordsize="60120,539">
              <v:shape id="Shape 43519" style="position:absolute;width:60120;height:0;left:0;top:0;" coordsize="6012000,0" path="m0,0l6012000,0">
                <v:stroke weight="1pt" endcap="round" joinstyle="miter" miterlimit="10" on="true" color="#000000"/>
                <v:fill on="false" color="#000000" opacity="0"/>
              </v:shape>
              <v:shape id="Shape 43520" style="position:absolute;width:60120;height:0;left:0;top:539;" coordsize="6012000,0" path="m0,0l6012000,0">
                <v:stroke weight="2.5pt" endcap="round" joinstyle="miter" miterlimit="10" on="true" color="#000000"/>
                <v:fill on="false" color="#000000" opacity="0"/>
              </v:shape>
              <w10:wrap type="square"/>
            </v:group>
          </w:pict>
        </mc:Fallback>
      </mc:AlternateContent>
    </w:r>
    <w:r>
      <w:rPr>
        <w:rFonts w:ascii="Calibri" w:eastAsia="Calibri" w:hAnsi="Calibri" w:cs="Calibri"/>
        <w:sz w:val="22"/>
      </w:rPr>
      <w:tab/>
    </w:r>
    <w:r>
      <w:rPr>
        <w:sz w:val="18"/>
      </w:rPr>
      <w:t>©</w:t>
    </w:r>
    <w:r>
      <w:rPr>
        <w:sz w:val="16"/>
      </w:rPr>
      <w:t xml:space="preserve"> 2019 Microchip Technology Inc.</w:t>
    </w:r>
    <w:r>
      <w:rPr>
        <w:sz w:val="16"/>
      </w:rPr>
      <w:tab/>
    </w:r>
    <w:r>
      <w:rPr>
        <w:b/>
        <w:color w:val="656565"/>
      </w:rPr>
      <w:t xml:space="preserve"> User Guide</w:t>
    </w:r>
    <w:r>
      <w:rPr>
        <w:b/>
        <w:color w:val="656565"/>
      </w:rPr>
      <w:tab/>
    </w:r>
    <w:r>
      <w:rPr>
        <w:sz w:val="25"/>
        <w:vertAlign w:val="superscript"/>
      </w:rPr>
      <w:t xml:space="preserve">DS50002850B-page </w:t>
    </w:r>
    <w:r>
      <w:fldChar w:fldCharType="begin"/>
    </w:r>
    <w:r>
      <w:instrText xml:space="preserve"> PAGE   \* MERGEFORMAT </w:instrText>
    </w:r>
    <w:r>
      <w:fldChar w:fldCharType="separate"/>
    </w:r>
    <w:r>
      <w:rPr>
        <w:sz w:val="25"/>
        <w:vertAlign w:val="superscript"/>
      </w:rPr>
      <w:t>2</w:t>
    </w:r>
    <w:r>
      <w:rPr>
        <w:sz w:val="25"/>
        <w:vertAlign w:val="superscript"/>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480299" w14:textId="77777777" w:rsidR="000825E9" w:rsidRDefault="00000000">
    <w:pPr>
      <w:tabs>
        <w:tab w:val="center" w:pos="2004"/>
        <w:tab w:val="center" w:pos="5811"/>
        <w:tab w:val="right" w:pos="10193"/>
      </w:tabs>
      <w:spacing w:after="0" w:line="259" w:lineRule="auto"/>
      <w:ind w:left="0" w:right="-12" w:firstLine="0"/>
    </w:pPr>
    <w:r>
      <w:rPr>
        <w:rFonts w:ascii="Calibri" w:eastAsia="Calibri" w:hAnsi="Calibri" w:cs="Calibri"/>
        <w:noProof/>
        <w:sz w:val="22"/>
      </w:rPr>
      <mc:AlternateContent>
        <mc:Choice Requires="wpg">
          <w:drawing>
            <wp:anchor distT="0" distB="0" distL="114300" distR="114300" simplePos="0" relativeHeight="251694080" behindDoc="0" locked="0" layoutInCell="1" allowOverlap="1" wp14:anchorId="2F6261C0" wp14:editId="6C4CD099">
              <wp:simplePos x="0" y="0"/>
              <wp:positionH relativeFrom="page">
                <wp:posOffset>972000</wp:posOffset>
              </wp:positionH>
              <wp:positionV relativeFrom="page">
                <wp:posOffset>9560751</wp:posOffset>
              </wp:positionV>
              <wp:extent cx="6012000" cy="53975"/>
              <wp:effectExtent l="0" t="0" r="0" b="0"/>
              <wp:wrapSquare wrapText="bothSides"/>
              <wp:docPr id="43659" name="Group 43659"/>
              <wp:cNvGraphicFramePr/>
              <a:graphic xmlns:a="http://schemas.openxmlformats.org/drawingml/2006/main">
                <a:graphicData uri="http://schemas.microsoft.com/office/word/2010/wordprocessingGroup">
                  <wpg:wgp>
                    <wpg:cNvGrpSpPr/>
                    <wpg:grpSpPr>
                      <a:xfrm>
                        <a:off x="0" y="0"/>
                        <a:ext cx="6012000" cy="53975"/>
                        <a:chOff x="0" y="0"/>
                        <a:chExt cx="6012000" cy="53975"/>
                      </a:xfrm>
                    </wpg:grpSpPr>
                    <wps:wsp>
                      <wps:cNvPr id="43660" name="Shape 43660"/>
                      <wps:cNvSpPr/>
                      <wps:spPr>
                        <a:xfrm>
                          <a:off x="0" y="0"/>
                          <a:ext cx="6012000" cy="0"/>
                        </a:xfrm>
                        <a:custGeom>
                          <a:avLst/>
                          <a:gdLst/>
                          <a:ahLst/>
                          <a:cxnLst/>
                          <a:rect l="0" t="0" r="0" b="0"/>
                          <a:pathLst>
                            <a:path w="6012000">
                              <a:moveTo>
                                <a:pt x="0" y="0"/>
                              </a:moveTo>
                              <a:lnTo>
                                <a:pt x="60120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3661" name="Shape 43661"/>
                      <wps:cNvSpPr/>
                      <wps:spPr>
                        <a:xfrm>
                          <a:off x="0" y="53975"/>
                          <a:ext cx="6012000" cy="0"/>
                        </a:xfrm>
                        <a:custGeom>
                          <a:avLst/>
                          <a:gdLst/>
                          <a:ahLst/>
                          <a:cxnLst/>
                          <a:rect l="0" t="0" r="0" b="0"/>
                          <a:pathLst>
                            <a:path w="6012000">
                              <a:moveTo>
                                <a:pt x="0" y="0"/>
                              </a:moveTo>
                              <a:lnTo>
                                <a:pt x="60120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659" style="width:473.386pt;height:4.25pt;position:absolute;mso-position-horizontal-relative:page;mso-position-horizontal:absolute;margin-left:76.5354pt;mso-position-vertical-relative:page;margin-top:752.815pt;" coordsize="60120,539">
              <v:shape id="Shape 43660" style="position:absolute;width:60120;height:0;left:0;top:0;" coordsize="6012000,0" path="m0,0l6012000,0">
                <v:stroke weight="1pt" endcap="round" joinstyle="miter" miterlimit="10" on="true" color="#000000"/>
                <v:fill on="false" color="#000000" opacity="0"/>
              </v:shape>
              <v:shape id="Shape 43661" style="position:absolute;width:60120;height:0;left:0;top:539;" coordsize="6012000,0" path="m0,0l6012000,0">
                <v:stroke weight="2.5pt" endcap="round" joinstyle="miter" miterlimit="10" on="true" color="#000000"/>
                <v:fill on="false" color="#000000" opacity="0"/>
              </v:shape>
              <w10:wrap type="square"/>
            </v:group>
          </w:pict>
        </mc:Fallback>
      </mc:AlternateContent>
    </w:r>
    <w:r>
      <w:rPr>
        <w:rFonts w:ascii="Calibri" w:eastAsia="Calibri" w:hAnsi="Calibri" w:cs="Calibri"/>
        <w:sz w:val="22"/>
      </w:rPr>
      <w:tab/>
    </w:r>
    <w:r>
      <w:rPr>
        <w:sz w:val="18"/>
      </w:rPr>
      <w:t>©</w:t>
    </w:r>
    <w:r>
      <w:rPr>
        <w:sz w:val="16"/>
      </w:rPr>
      <w:t xml:space="preserve"> 2019 Microchip Technology Inc.</w:t>
    </w:r>
    <w:r>
      <w:rPr>
        <w:sz w:val="16"/>
      </w:rPr>
      <w:tab/>
    </w:r>
    <w:r>
      <w:rPr>
        <w:b/>
        <w:color w:val="656565"/>
      </w:rPr>
      <w:t xml:space="preserve"> User Guide</w:t>
    </w:r>
    <w:r>
      <w:rPr>
        <w:b/>
        <w:color w:val="656565"/>
      </w:rPr>
      <w:tab/>
    </w:r>
    <w:r>
      <w:rPr>
        <w:sz w:val="25"/>
        <w:vertAlign w:val="superscript"/>
      </w:rPr>
      <w:t xml:space="preserve">DS50002850B-page </w:t>
    </w:r>
    <w:r>
      <w:fldChar w:fldCharType="begin"/>
    </w:r>
    <w:r>
      <w:instrText xml:space="preserve"> PAGE   \* MERGEFORMAT </w:instrText>
    </w:r>
    <w:r>
      <w:fldChar w:fldCharType="separate"/>
    </w:r>
    <w:r>
      <w:rPr>
        <w:sz w:val="25"/>
        <w:vertAlign w:val="superscript"/>
      </w:rPr>
      <w:t>2</w:t>
    </w:r>
    <w:r>
      <w:rPr>
        <w:sz w:val="25"/>
        <w:vertAlign w:val="superscript"/>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BB3B0C" w14:textId="77777777" w:rsidR="000825E9" w:rsidRDefault="00000000">
    <w:pPr>
      <w:tabs>
        <w:tab w:val="center" w:pos="5017"/>
        <w:tab w:val="right" w:pos="9411"/>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013B7F4E" wp14:editId="628F8CE1">
              <wp:simplePos x="0" y="0"/>
              <wp:positionH relativeFrom="page">
                <wp:posOffset>972000</wp:posOffset>
              </wp:positionH>
              <wp:positionV relativeFrom="page">
                <wp:posOffset>9560751</wp:posOffset>
              </wp:positionV>
              <wp:extent cx="6012000" cy="53975"/>
              <wp:effectExtent l="0" t="0" r="0" b="0"/>
              <wp:wrapSquare wrapText="bothSides"/>
              <wp:docPr id="43136" name="Group 43136"/>
              <wp:cNvGraphicFramePr/>
              <a:graphic xmlns:a="http://schemas.openxmlformats.org/drawingml/2006/main">
                <a:graphicData uri="http://schemas.microsoft.com/office/word/2010/wordprocessingGroup">
                  <wpg:wgp>
                    <wpg:cNvGrpSpPr/>
                    <wpg:grpSpPr>
                      <a:xfrm>
                        <a:off x="0" y="0"/>
                        <a:ext cx="6012000" cy="53975"/>
                        <a:chOff x="0" y="0"/>
                        <a:chExt cx="6012000" cy="53975"/>
                      </a:xfrm>
                    </wpg:grpSpPr>
                    <wps:wsp>
                      <wps:cNvPr id="43137" name="Shape 43137"/>
                      <wps:cNvSpPr/>
                      <wps:spPr>
                        <a:xfrm>
                          <a:off x="0" y="0"/>
                          <a:ext cx="6012000" cy="0"/>
                        </a:xfrm>
                        <a:custGeom>
                          <a:avLst/>
                          <a:gdLst/>
                          <a:ahLst/>
                          <a:cxnLst/>
                          <a:rect l="0" t="0" r="0" b="0"/>
                          <a:pathLst>
                            <a:path w="6012000">
                              <a:moveTo>
                                <a:pt x="0" y="0"/>
                              </a:moveTo>
                              <a:lnTo>
                                <a:pt x="60120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3138" name="Shape 43138"/>
                      <wps:cNvSpPr/>
                      <wps:spPr>
                        <a:xfrm>
                          <a:off x="0" y="53975"/>
                          <a:ext cx="6012000" cy="0"/>
                        </a:xfrm>
                        <a:custGeom>
                          <a:avLst/>
                          <a:gdLst/>
                          <a:ahLst/>
                          <a:cxnLst/>
                          <a:rect l="0" t="0" r="0" b="0"/>
                          <a:pathLst>
                            <a:path w="6012000">
                              <a:moveTo>
                                <a:pt x="0" y="0"/>
                              </a:moveTo>
                              <a:lnTo>
                                <a:pt x="60120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136" style="width:473.386pt;height:4.25pt;position:absolute;mso-position-horizontal-relative:page;mso-position-horizontal:absolute;margin-left:76.5354pt;mso-position-vertical-relative:page;margin-top:752.815pt;" coordsize="60120,539">
              <v:shape id="Shape 43137" style="position:absolute;width:60120;height:0;left:0;top:0;" coordsize="6012000,0" path="m0,0l6012000,0">
                <v:stroke weight="1pt" endcap="round" joinstyle="miter" miterlimit="10" on="true" color="#000000"/>
                <v:fill on="false" color="#000000" opacity="0"/>
              </v:shape>
              <v:shape id="Shape 43138" style="position:absolute;width:60120;height:0;left:0;top:539;" coordsize="6012000,0" path="m0,0l6012000,0">
                <v:stroke weight="2.5pt" endcap="round" joinstyle="miter" miterlimit="10" on="true" color="#000000"/>
                <v:fill on="false" color="#000000" opacity="0"/>
              </v:shape>
              <w10:wrap type="square"/>
            </v:group>
          </w:pict>
        </mc:Fallback>
      </mc:AlternateContent>
    </w:r>
    <w:r>
      <w:rPr>
        <w:sz w:val="18"/>
      </w:rPr>
      <w:t>©</w:t>
    </w:r>
    <w:r>
      <w:rPr>
        <w:sz w:val="16"/>
      </w:rPr>
      <w:t xml:space="preserve"> 2019 Microchip Technology Inc.</w:t>
    </w:r>
    <w:r>
      <w:rPr>
        <w:sz w:val="16"/>
      </w:rPr>
      <w:tab/>
    </w:r>
    <w:r>
      <w:rPr>
        <w:b/>
        <w:color w:val="656565"/>
      </w:rPr>
      <w:t xml:space="preserve"> User Guide</w:t>
    </w:r>
    <w:r>
      <w:rPr>
        <w:b/>
        <w:color w:val="656565"/>
      </w:rPr>
      <w:tab/>
    </w:r>
    <w:r>
      <w:rPr>
        <w:sz w:val="25"/>
        <w:vertAlign w:val="superscript"/>
      </w:rPr>
      <w:t xml:space="preserve">DS50002850B-page </w:t>
    </w:r>
    <w:r>
      <w:fldChar w:fldCharType="begin"/>
    </w:r>
    <w:r>
      <w:instrText xml:space="preserve"> PAGE   \* MERGEFORMAT </w:instrText>
    </w:r>
    <w:r>
      <w:fldChar w:fldCharType="separate"/>
    </w:r>
    <w:r>
      <w:rPr>
        <w:sz w:val="25"/>
        <w:vertAlign w:val="superscript"/>
      </w:rPr>
      <w:t>2</w:t>
    </w:r>
    <w:r>
      <w:rPr>
        <w:sz w:val="25"/>
        <w:vertAlign w:val="superscript"/>
      </w:rP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38CFB" w14:textId="77777777" w:rsidR="000825E9" w:rsidRDefault="00000000">
    <w:pPr>
      <w:tabs>
        <w:tab w:val="center" w:pos="2004"/>
        <w:tab w:val="center" w:pos="5811"/>
        <w:tab w:val="right" w:pos="10193"/>
      </w:tabs>
      <w:spacing w:after="0" w:line="259" w:lineRule="auto"/>
      <w:ind w:left="0" w:right="-12" w:firstLine="0"/>
    </w:pPr>
    <w:r>
      <w:rPr>
        <w:rFonts w:ascii="Calibri" w:eastAsia="Calibri" w:hAnsi="Calibri" w:cs="Calibri"/>
        <w:noProof/>
        <w:sz w:val="22"/>
      </w:rPr>
      <mc:AlternateContent>
        <mc:Choice Requires="wpg">
          <w:drawing>
            <wp:anchor distT="0" distB="0" distL="114300" distR="114300" simplePos="0" relativeHeight="251695104" behindDoc="0" locked="0" layoutInCell="1" allowOverlap="1" wp14:anchorId="59EB7338" wp14:editId="38B00C14">
              <wp:simplePos x="0" y="0"/>
              <wp:positionH relativeFrom="page">
                <wp:posOffset>972000</wp:posOffset>
              </wp:positionH>
              <wp:positionV relativeFrom="page">
                <wp:posOffset>9560751</wp:posOffset>
              </wp:positionV>
              <wp:extent cx="6012000" cy="53975"/>
              <wp:effectExtent l="0" t="0" r="0" b="0"/>
              <wp:wrapSquare wrapText="bothSides"/>
              <wp:docPr id="43631" name="Group 43631"/>
              <wp:cNvGraphicFramePr/>
              <a:graphic xmlns:a="http://schemas.openxmlformats.org/drawingml/2006/main">
                <a:graphicData uri="http://schemas.microsoft.com/office/word/2010/wordprocessingGroup">
                  <wpg:wgp>
                    <wpg:cNvGrpSpPr/>
                    <wpg:grpSpPr>
                      <a:xfrm>
                        <a:off x="0" y="0"/>
                        <a:ext cx="6012000" cy="53975"/>
                        <a:chOff x="0" y="0"/>
                        <a:chExt cx="6012000" cy="53975"/>
                      </a:xfrm>
                    </wpg:grpSpPr>
                    <wps:wsp>
                      <wps:cNvPr id="43632" name="Shape 43632"/>
                      <wps:cNvSpPr/>
                      <wps:spPr>
                        <a:xfrm>
                          <a:off x="0" y="0"/>
                          <a:ext cx="6012000" cy="0"/>
                        </a:xfrm>
                        <a:custGeom>
                          <a:avLst/>
                          <a:gdLst/>
                          <a:ahLst/>
                          <a:cxnLst/>
                          <a:rect l="0" t="0" r="0" b="0"/>
                          <a:pathLst>
                            <a:path w="6012000">
                              <a:moveTo>
                                <a:pt x="0" y="0"/>
                              </a:moveTo>
                              <a:lnTo>
                                <a:pt x="60120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3633" name="Shape 43633"/>
                      <wps:cNvSpPr/>
                      <wps:spPr>
                        <a:xfrm>
                          <a:off x="0" y="53975"/>
                          <a:ext cx="6012000" cy="0"/>
                        </a:xfrm>
                        <a:custGeom>
                          <a:avLst/>
                          <a:gdLst/>
                          <a:ahLst/>
                          <a:cxnLst/>
                          <a:rect l="0" t="0" r="0" b="0"/>
                          <a:pathLst>
                            <a:path w="6012000">
                              <a:moveTo>
                                <a:pt x="0" y="0"/>
                              </a:moveTo>
                              <a:lnTo>
                                <a:pt x="60120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631" style="width:473.386pt;height:4.25pt;position:absolute;mso-position-horizontal-relative:page;mso-position-horizontal:absolute;margin-left:76.5354pt;mso-position-vertical-relative:page;margin-top:752.815pt;" coordsize="60120,539">
              <v:shape id="Shape 43632" style="position:absolute;width:60120;height:0;left:0;top:0;" coordsize="6012000,0" path="m0,0l6012000,0">
                <v:stroke weight="1pt" endcap="round" joinstyle="miter" miterlimit="10" on="true" color="#000000"/>
                <v:fill on="false" color="#000000" opacity="0"/>
              </v:shape>
              <v:shape id="Shape 43633" style="position:absolute;width:60120;height:0;left:0;top:539;" coordsize="6012000,0" path="m0,0l6012000,0">
                <v:stroke weight="2.5pt" endcap="round" joinstyle="miter" miterlimit="10" on="true" color="#000000"/>
                <v:fill on="false" color="#000000" opacity="0"/>
              </v:shape>
              <w10:wrap type="square"/>
            </v:group>
          </w:pict>
        </mc:Fallback>
      </mc:AlternateContent>
    </w:r>
    <w:r>
      <w:rPr>
        <w:rFonts w:ascii="Calibri" w:eastAsia="Calibri" w:hAnsi="Calibri" w:cs="Calibri"/>
        <w:sz w:val="22"/>
      </w:rPr>
      <w:tab/>
    </w:r>
    <w:r>
      <w:rPr>
        <w:sz w:val="18"/>
      </w:rPr>
      <w:t>©</w:t>
    </w:r>
    <w:r>
      <w:rPr>
        <w:sz w:val="16"/>
      </w:rPr>
      <w:t xml:space="preserve"> 2019 Microchip Technology Inc.</w:t>
    </w:r>
    <w:r>
      <w:rPr>
        <w:sz w:val="16"/>
      </w:rPr>
      <w:tab/>
    </w:r>
    <w:r>
      <w:rPr>
        <w:b/>
        <w:color w:val="656565"/>
      </w:rPr>
      <w:t xml:space="preserve"> User Guide</w:t>
    </w:r>
    <w:r>
      <w:rPr>
        <w:b/>
        <w:color w:val="656565"/>
      </w:rPr>
      <w:tab/>
    </w:r>
    <w:r>
      <w:rPr>
        <w:sz w:val="25"/>
        <w:vertAlign w:val="superscript"/>
      </w:rPr>
      <w:t xml:space="preserve">DS50002850B-page </w:t>
    </w:r>
    <w:r>
      <w:fldChar w:fldCharType="begin"/>
    </w:r>
    <w:r>
      <w:instrText xml:space="preserve"> PAGE   \* MERGEFORMAT </w:instrText>
    </w:r>
    <w:r>
      <w:fldChar w:fldCharType="separate"/>
    </w:r>
    <w:r>
      <w:rPr>
        <w:sz w:val="25"/>
        <w:vertAlign w:val="superscript"/>
      </w:rPr>
      <w:t>2</w:t>
    </w:r>
    <w:r>
      <w:rPr>
        <w:sz w:val="25"/>
        <w:vertAlign w:val="superscript"/>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A3391" w14:textId="77777777" w:rsidR="000825E9" w:rsidRDefault="00000000">
    <w:pPr>
      <w:tabs>
        <w:tab w:val="center" w:pos="2004"/>
        <w:tab w:val="center" w:pos="5811"/>
        <w:tab w:val="right" w:pos="10193"/>
      </w:tabs>
      <w:spacing w:after="0" w:line="259" w:lineRule="auto"/>
      <w:ind w:left="0" w:right="-12" w:firstLine="0"/>
    </w:pPr>
    <w:r>
      <w:rPr>
        <w:rFonts w:ascii="Calibri" w:eastAsia="Calibri" w:hAnsi="Calibri" w:cs="Calibri"/>
        <w:noProof/>
        <w:sz w:val="22"/>
      </w:rPr>
      <mc:AlternateContent>
        <mc:Choice Requires="wpg">
          <w:drawing>
            <wp:anchor distT="0" distB="0" distL="114300" distR="114300" simplePos="0" relativeHeight="251696128" behindDoc="0" locked="0" layoutInCell="1" allowOverlap="1" wp14:anchorId="1ED3E02D" wp14:editId="414BD904">
              <wp:simplePos x="0" y="0"/>
              <wp:positionH relativeFrom="page">
                <wp:posOffset>972000</wp:posOffset>
              </wp:positionH>
              <wp:positionV relativeFrom="page">
                <wp:posOffset>9560751</wp:posOffset>
              </wp:positionV>
              <wp:extent cx="6012000" cy="53975"/>
              <wp:effectExtent l="0" t="0" r="0" b="0"/>
              <wp:wrapSquare wrapText="bothSides"/>
              <wp:docPr id="43603" name="Group 43603"/>
              <wp:cNvGraphicFramePr/>
              <a:graphic xmlns:a="http://schemas.openxmlformats.org/drawingml/2006/main">
                <a:graphicData uri="http://schemas.microsoft.com/office/word/2010/wordprocessingGroup">
                  <wpg:wgp>
                    <wpg:cNvGrpSpPr/>
                    <wpg:grpSpPr>
                      <a:xfrm>
                        <a:off x="0" y="0"/>
                        <a:ext cx="6012000" cy="53975"/>
                        <a:chOff x="0" y="0"/>
                        <a:chExt cx="6012000" cy="53975"/>
                      </a:xfrm>
                    </wpg:grpSpPr>
                    <wps:wsp>
                      <wps:cNvPr id="43604" name="Shape 43604"/>
                      <wps:cNvSpPr/>
                      <wps:spPr>
                        <a:xfrm>
                          <a:off x="0" y="0"/>
                          <a:ext cx="6012000" cy="0"/>
                        </a:xfrm>
                        <a:custGeom>
                          <a:avLst/>
                          <a:gdLst/>
                          <a:ahLst/>
                          <a:cxnLst/>
                          <a:rect l="0" t="0" r="0" b="0"/>
                          <a:pathLst>
                            <a:path w="6012000">
                              <a:moveTo>
                                <a:pt x="0" y="0"/>
                              </a:moveTo>
                              <a:lnTo>
                                <a:pt x="60120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3605" name="Shape 43605"/>
                      <wps:cNvSpPr/>
                      <wps:spPr>
                        <a:xfrm>
                          <a:off x="0" y="53975"/>
                          <a:ext cx="6012000" cy="0"/>
                        </a:xfrm>
                        <a:custGeom>
                          <a:avLst/>
                          <a:gdLst/>
                          <a:ahLst/>
                          <a:cxnLst/>
                          <a:rect l="0" t="0" r="0" b="0"/>
                          <a:pathLst>
                            <a:path w="6012000">
                              <a:moveTo>
                                <a:pt x="0" y="0"/>
                              </a:moveTo>
                              <a:lnTo>
                                <a:pt x="60120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603" style="width:473.386pt;height:4.25pt;position:absolute;mso-position-horizontal-relative:page;mso-position-horizontal:absolute;margin-left:76.5354pt;mso-position-vertical-relative:page;margin-top:752.815pt;" coordsize="60120,539">
              <v:shape id="Shape 43604" style="position:absolute;width:60120;height:0;left:0;top:0;" coordsize="6012000,0" path="m0,0l6012000,0">
                <v:stroke weight="1pt" endcap="round" joinstyle="miter" miterlimit="10" on="true" color="#000000"/>
                <v:fill on="false" color="#000000" opacity="0"/>
              </v:shape>
              <v:shape id="Shape 43605" style="position:absolute;width:60120;height:0;left:0;top:539;" coordsize="6012000,0" path="m0,0l6012000,0">
                <v:stroke weight="2.5pt" endcap="round" joinstyle="miter" miterlimit="10" on="true" color="#000000"/>
                <v:fill on="false" color="#000000" opacity="0"/>
              </v:shape>
              <w10:wrap type="square"/>
            </v:group>
          </w:pict>
        </mc:Fallback>
      </mc:AlternateContent>
    </w:r>
    <w:r>
      <w:rPr>
        <w:rFonts w:ascii="Calibri" w:eastAsia="Calibri" w:hAnsi="Calibri" w:cs="Calibri"/>
        <w:sz w:val="22"/>
      </w:rPr>
      <w:tab/>
    </w:r>
    <w:r>
      <w:rPr>
        <w:sz w:val="18"/>
      </w:rPr>
      <w:t>©</w:t>
    </w:r>
    <w:r>
      <w:rPr>
        <w:sz w:val="16"/>
      </w:rPr>
      <w:t xml:space="preserve"> 2019 Microchip Technology Inc.</w:t>
    </w:r>
    <w:r>
      <w:rPr>
        <w:sz w:val="16"/>
      </w:rPr>
      <w:tab/>
    </w:r>
    <w:r>
      <w:rPr>
        <w:b/>
        <w:color w:val="656565"/>
      </w:rPr>
      <w:t xml:space="preserve"> User Guide</w:t>
    </w:r>
    <w:r>
      <w:rPr>
        <w:b/>
        <w:color w:val="656565"/>
      </w:rPr>
      <w:tab/>
    </w:r>
    <w:r>
      <w:rPr>
        <w:sz w:val="25"/>
        <w:vertAlign w:val="superscript"/>
      </w:rPr>
      <w:t xml:space="preserve">DS50002850B-page </w:t>
    </w:r>
    <w:r>
      <w:fldChar w:fldCharType="begin"/>
    </w:r>
    <w:r>
      <w:instrText xml:space="preserve"> PAGE   \* MERGEFORMAT </w:instrText>
    </w:r>
    <w:r>
      <w:fldChar w:fldCharType="separate"/>
    </w:r>
    <w:r>
      <w:rPr>
        <w:sz w:val="25"/>
        <w:vertAlign w:val="superscript"/>
      </w:rPr>
      <w:t>2</w:t>
    </w:r>
    <w:r>
      <w:rPr>
        <w:sz w:val="25"/>
        <w:vertAlign w:val="superscript"/>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40E4C" w14:textId="77777777" w:rsidR="000825E9" w:rsidRDefault="00000000">
    <w:pPr>
      <w:tabs>
        <w:tab w:val="center" w:pos="2004"/>
        <w:tab w:val="center" w:pos="5811"/>
        <w:tab w:val="right" w:pos="10191"/>
      </w:tabs>
      <w:spacing w:after="0" w:line="259" w:lineRule="auto"/>
      <w:ind w:left="0" w:right="-13" w:firstLine="0"/>
    </w:pPr>
    <w:r>
      <w:rPr>
        <w:rFonts w:ascii="Calibri" w:eastAsia="Calibri" w:hAnsi="Calibri" w:cs="Calibri"/>
        <w:noProof/>
        <w:sz w:val="22"/>
      </w:rPr>
      <mc:AlternateContent>
        <mc:Choice Requires="wpg">
          <w:drawing>
            <wp:anchor distT="0" distB="0" distL="114300" distR="114300" simplePos="0" relativeHeight="251700224" behindDoc="0" locked="0" layoutInCell="1" allowOverlap="1" wp14:anchorId="5567405D" wp14:editId="751D04AD">
              <wp:simplePos x="0" y="0"/>
              <wp:positionH relativeFrom="page">
                <wp:posOffset>972000</wp:posOffset>
              </wp:positionH>
              <wp:positionV relativeFrom="page">
                <wp:posOffset>9560751</wp:posOffset>
              </wp:positionV>
              <wp:extent cx="6012000" cy="53975"/>
              <wp:effectExtent l="0" t="0" r="0" b="0"/>
              <wp:wrapSquare wrapText="bothSides"/>
              <wp:docPr id="43744" name="Group 43744"/>
              <wp:cNvGraphicFramePr/>
              <a:graphic xmlns:a="http://schemas.openxmlformats.org/drawingml/2006/main">
                <a:graphicData uri="http://schemas.microsoft.com/office/word/2010/wordprocessingGroup">
                  <wpg:wgp>
                    <wpg:cNvGrpSpPr/>
                    <wpg:grpSpPr>
                      <a:xfrm>
                        <a:off x="0" y="0"/>
                        <a:ext cx="6012000" cy="53975"/>
                        <a:chOff x="0" y="0"/>
                        <a:chExt cx="6012000" cy="53975"/>
                      </a:xfrm>
                    </wpg:grpSpPr>
                    <wps:wsp>
                      <wps:cNvPr id="43745" name="Shape 43745"/>
                      <wps:cNvSpPr/>
                      <wps:spPr>
                        <a:xfrm>
                          <a:off x="0" y="0"/>
                          <a:ext cx="6012000" cy="0"/>
                        </a:xfrm>
                        <a:custGeom>
                          <a:avLst/>
                          <a:gdLst/>
                          <a:ahLst/>
                          <a:cxnLst/>
                          <a:rect l="0" t="0" r="0" b="0"/>
                          <a:pathLst>
                            <a:path w="6012000">
                              <a:moveTo>
                                <a:pt x="0" y="0"/>
                              </a:moveTo>
                              <a:lnTo>
                                <a:pt x="60120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3746" name="Shape 43746"/>
                      <wps:cNvSpPr/>
                      <wps:spPr>
                        <a:xfrm>
                          <a:off x="0" y="53975"/>
                          <a:ext cx="6012000" cy="0"/>
                        </a:xfrm>
                        <a:custGeom>
                          <a:avLst/>
                          <a:gdLst/>
                          <a:ahLst/>
                          <a:cxnLst/>
                          <a:rect l="0" t="0" r="0" b="0"/>
                          <a:pathLst>
                            <a:path w="6012000">
                              <a:moveTo>
                                <a:pt x="0" y="0"/>
                              </a:moveTo>
                              <a:lnTo>
                                <a:pt x="60120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744" style="width:473.386pt;height:4.25pt;position:absolute;mso-position-horizontal-relative:page;mso-position-horizontal:absolute;margin-left:76.5354pt;mso-position-vertical-relative:page;margin-top:752.815pt;" coordsize="60120,539">
              <v:shape id="Shape 43745" style="position:absolute;width:60120;height:0;left:0;top:0;" coordsize="6012000,0" path="m0,0l6012000,0">
                <v:stroke weight="1pt" endcap="round" joinstyle="miter" miterlimit="10" on="true" color="#000000"/>
                <v:fill on="false" color="#000000" opacity="0"/>
              </v:shape>
              <v:shape id="Shape 43746" style="position:absolute;width:60120;height:0;left:0;top:539;" coordsize="6012000,0" path="m0,0l6012000,0">
                <v:stroke weight="2.5pt" endcap="round" joinstyle="miter" miterlimit="10" on="true" color="#000000"/>
                <v:fill on="false" color="#000000" opacity="0"/>
              </v:shape>
              <w10:wrap type="square"/>
            </v:group>
          </w:pict>
        </mc:Fallback>
      </mc:AlternateContent>
    </w:r>
    <w:r>
      <w:rPr>
        <w:rFonts w:ascii="Calibri" w:eastAsia="Calibri" w:hAnsi="Calibri" w:cs="Calibri"/>
        <w:sz w:val="22"/>
      </w:rPr>
      <w:tab/>
    </w:r>
    <w:r>
      <w:rPr>
        <w:sz w:val="18"/>
      </w:rPr>
      <w:t>©</w:t>
    </w:r>
    <w:r>
      <w:rPr>
        <w:sz w:val="16"/>
      </w:rPr>
      <w:t xml:space="preserve"> 2019 Microchip Technology Inc.</w:t>
    </w:r>
    <w:r>
      <w:rPr>
        <w:sz w:val="16"/>
      </w:rPr>
      <w:tab/>
    </w:r>
    <w:r>
      <w:rPr>
        <w:b/>
        <w:color w:val="656565"/>
      </w:rPr>
      <w:t xml:space="preserve"> User Guide</w:t>
    </w:r>
    <w:r>
      <w:rPr>
        <w:b/>
        <w:color w:val="656565"/>
      </w:rPr>
      <w:tab/>
    </w:r>
    <w:r>
      <w:rPr>
        <w:sz w:val="25"/>
        <w:vertAlign w:val="superscript"/>
      </w:rPr>
      <w:t xml:space="preserve">DS50002850B-page </w:t>
    </w:r>
    <w:r>
      <w:fldChar w:fldCharType="begin"/>
    </w:r>
    <w:r>
      <w:instrText xml:space="preserve"> PAGE   \* MERGEFORMAT </w:instrText>
    </w:r>
    <w:r>
      <w:fldChar w:fldCharType="separate"/>
    </w:r>
    <w:r>
      <w:rPr>
        <w:sz w:val="25"/>
        <w:vertAlign w:val="superscript"/>
      </w:rPr>
      <w:t>2</w:t>
    </w:r>
    <w:r>
      <w:rPr>
        <w:sz w:val="25"/>
        <w:vertAlign w:val="superscript"/>
      </w:rPr>
      <w:fldChar w:fldCharType="end"/>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8A335" w14:textId="77777777" w:rsidR="000825E9" w:rsidRDefault="00000000">
    <w:pPr>
      <w:tabs>
        <w:tab w:val="center" w:pos="2004"/>
        <w:tab w:val="center" w:pos="5811"/>
        <w:tab w:val="right" w:pos="10191"/>
      </w:tabs>
      <w:spacing w:after="0" w:line="259" w:lineRule="auto"/>
      <w:ind w:left="0" w:right="-13" w:firstLine="0"/>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75495954" wp14:editId="19F4EEB8">
              <wp:simplePos x="0" y="0"/>
              <wp:positionH relativeFrom="page">
                <wp:posOffset>972000</wp:posOffset>
              </wp:positionH>
              <wp:positionV relativeFrom="page">
                <wp:posOffset>9560751</wp:posOffset>
              </wp:positionV>
              <wp:extent cx="6012000" cy="53975"/>
              <wp:effectExtent l="0" t="0" r="0" b="0"/>
              <wp:wrapSquare wrapText="bothSides"/>
              <wp:docPr id="43716" name="Group 43716"/>
              <wp:cNvGraphicFramePr/>
              <a:graphic xmlns:a="http://schemas.openxmlformats.org/drawingml/2006/main">
                <a:graphicData uri="http://schemas.microsoft.com/office/word/2010/wordprocessingGroup">
                  <wpg:wgp>
                    <wpg:cNvGrpSpPr/>
                    <wpg:grpSpPr>
                      <a:xfrm>
                        <a:off x="0" y="0"/>
                        <a:ext cx="6012000" cy="53975"/>
                        <a:chOff x="0" y="0"/>
                        <a:chExt cx="6012000" cy="53975"/>
                      </a:xfrm>
                    </wpg:grpSpPr>
                    <wps:wsp>
                      <wps:cNvPr id="43717" name="Shape 43717"/>
                      <wps:cNvSpPr/>
                      <wps:spPr>
                        <a:xfrm>
                          <a:off x="0" y="0"/>
                          <a:ext cx="6012000" cy="0"/>
                        </a:xfrm>
                        <a:custGeom>
                          <a:avLst/>
                          <a:gdLst/>
                          <a:ahLst/>
                          <a:cxnLst/>
                          <a:rect l="0" t="0" r="0" b="0"/>
                          <a:pathLst>
                            <a:path w="6012000">
                              <a:moveTo>
                                <a:pt x="0" y="0"/>
                              </a:moveTo>
                              <a:lnTo>
                                <a:pt x="60120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3718" name="Shape 43718"/>
                      <wps:cNvSpPr/>
                      <wps:spPr>
                        <a:xfrm>
                          <a:off x="0" y="53975"/>
                          <a:ext cx="6012000" cy="0"/>
                        </a:xfrm>
                        <a:custGeom>
                          <a:avLst/>
                          <a:gdLst/>
                          <a:ahLst/>
                          <a:cxnLst/>
                          <a:rect l="0" t="0" r="0" b="0"/>
                          <a:pathLst>
                            <a:path w="6012000">
                              <a:moveTo>
                                <a:pt x="0" y="0"/>
                              </a:moveTo>
                              <a:lnTo>
                                <a:pt x="60120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716" style="width:473.386pt;height:4.25pt;position:absolute;mso-position-horizontal-relative:page;mso-position-horizontal:absolute;margin-left:76.5354pt;mso-position-vertical-relative:page;margin-top:752.815pt;" coordsize="60120,539">
              <v:shape id="Shape 43717" style="position:absolute;width:60120;height:0;left:0;top:0;" coordsize="6012000,0" path="m0,0l6012000,0">
                <v:stroke weight="1pt" endcap="round" joinstyle="miter" miterlimit="10" on="true" color="#000000"/>
                <v:fill on="false" color="#000000" opacity="0"/>
              </v:shape>
              <v:shape id="Shape 43718" style="position:absolute;width:60120;height:0;left:0;top:539;" coordsize="6012000,0" path="m0,0l6012000,0">
                <v:stroke weight="2.5pt" endcap="round" joinstyle="miter" miterlimit="10" on="true" color="#000000"/>
                <v:fill on="false" color="#000000" opacity="0"/>
              </v:shape>
              <w10:wrap type="square"/>
            </v:group>
          </w:pict>
        </mc:Fallback>
      </mc:AlternateContent>
    </w:r>
    <w:r>
      <w:rPr>
        <w:rFonts w:ascii="Calibri" w:eastAsia="Calibri" w:hAnsi="Calibri" w:cs="Calibri"/>
        <w:sz w:val="22"/>
      </w:rPr>
      <w:tab/>
    </w:r>
    <w:r>
      <w:rPr>
        <w:sz w:val="18"/>
      </w:rPr>
      <w:t>©</w:t>
    </w:r>
    <w:r>
      <w:rPr>
        <w:sz w:val="16"/>
      </w:rPr>
      <w:t xml:space="preserve"> 2019 Microchip Technology Inc.</w:t>
    </w:r>
    <w:r>
      <w:rPr>
        <w:sz w:val="16"/>
      </w:rPr>
      <w:tab/>
    </w:r>
    <w:r>
      <w:rPr>
        <w:b/>
        <w:color w:val="656565"/>
      </w:rPr>
      <w:t xml:space="preserve"> User Guide</w:t>
    </w:r>
    <w:r>
      <w:rPr>
        <w:b/>
        <w:color w:val="656565"/>
      </w:rPr>
      <w:tab/>
    </w:r>
    <w:r>
      <w:rPr>
        <w:sz w:val="25"/>
        <w:vertAlign w:val="superscript"/>
      </w:rPr>
      <w:t xml:space="preserve">DS50002850B-page </w:t>
    </w:r>
    <w:r>
      <w:fldChar w:fldCharType="begin"/>
    </w:r>
    <w:r>
      <w:instrText xml:space="preserve"> PAGE   \* MERGEFORMAT </w:instrText>
    </w:r>
    <w:r>
      <w:fldChar w:fldCharType="separate"/>
    </w:r>
    <w:r>
      <w:rPr>
        <w:sz w:val="25"/>
        <w:vertAlign w:val="superscript"/>
      </w:rPr>
      <w:t>2</w:t>
    </w:r>
    <w:r>
      <w:rPr>
        <w:sz w:val="25"/>
        <w:vertAlign w:val="superscript"/>
      </w:rPr>
      <w:fldChar w:fldCharType="end"/>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4A7FD" w14:textId="77777777" w:rsidR="000825E9" w:rsidRDefault="00000000">
    <w:pPr>
      <w:tabs>
        <w:tab w:val="center" w:pos="2004"/>
        <w:tab w:val="center" w:pos="5811"/>
        <w:tab w:val="right" w:pos="10191"/>
      </w:tabs>
      <w:spacing w:after="0" w:line="259" w:lineRule="auto"/>
      <w:ind w:left="0" w:right="-13" w:firstLine="0"/>
    </w:pPr>
    <w:r>
      <w:rPr>
        <w:rFonts w:ascii="Calibri" w:eastAsia="Calibri" w:hAnsi="Calibri" w:cs="Calibri"/>
        <w:noProof/>
        <w:sz w:val="22"/>
      </w:rPr>
      <mc:AlternateContent>
        <mc:Choice Requires="wpg">
          <w:drawing>
            <wp:anchor distT="0" distB="0" distL="114300" distR="114300" simplePos="0" relativeHeight="251702272" behindDoc="0" locked="0" layoutInCell="1" allowOverlap="1" wp14:anchorId="0AF88833" wp14:editId="7B8DBEE0">
              <wp:simplePos x="0" y="0"/>
              <wp:positionH relativeFrom="page">
                <wp:posOffset>972000</wp:posOffset>
              </wp:positionH>
              <wp:positionV relativeFrom="page">
                <wp:posOffset>9560751</wp:posOffset>
              </wp:positionV>
              <wp:extent cx="6012000" cy="53975"/>
              <wp:effectExtent l="0" t="0" r="0" b="0"/>
              <wp:wrapSquare wrapText="bothSides"/>
              <wp:docPr id="43688" name="Group 43688"/>
              <wp:cNvGraphicFramePr/>
              <a:graphic xmlns:a="http://schemas.openxmlformats.org/drawingml/2006/main">
                <a:graphicData uri="http://schemas.microsoft.com/office/word/2010/wordprocessingGroup">
                  <wpg:wgp>
                    <wpg:cNvGrpSpPr/>
                    <wpg:grpSpPr>
                      <a:xfrm>
                        <a:off x="0" y="0"/>
                        <a:ext cx="6012000" cy="53975"/>
                        <a:chOff x="0" y="0"/>
                        <a:chExt cx="6012000" cy="53975"/>
                      </a:xfrm>
                    </wpg:grpSpPr>
                    <wps:wsp>
                      <wps:cNvPr id="43689" name="Shape 43689"/>
                      <wps:cNvSpPr/>
                      <wps:spPr>
                        <a:xfrm>
                          <a:off x="0" y="0"/>
                          <a:ext cx="6012000" cy="0"/>
                        </a:xfrm>
                        <a:custGeom>
                          <a:avLst/>
                          <a:gdLst/>
                          <a:ahLst/>
                          <a:cxnLst/>
                          <a:rect l="0" t="0" r="0" b="0"/>
                          <a:pathLst>
                            <a:path w="6012000">
                              <a:moveTo>
                                <a:pt x="0" y="0"/>
                              </a:moveTo>
                              <a:lnTo>
                                <a:pt x="60120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3690" name="Shape 43690"/>
                      <wps:cNvSpPr/>
                      <wps:spPr>
                        <a:xfrm>
                          <a:off x="0" y="53975"/>
                          <a:ext cx="6012000" cy="0"/>
                        </a:xfrm>
                        <a:custGeom>
                          <a:avLst/>
                          <a:gdLst/>
                          <a:ahLst/>
                          <a:cxnLst/>
                          <a:rect l="0" t="0" r="0" b="0"/>
                          <a:pathLst>
                            <a:path w="6012000">
                              <a:moveTo>
                                <a:pt x="0" y="0"/>
                              </a:moveTo>
                              <a:lnTo>
                                <a:pt x="60120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688" style="width:473.386pt;height:4.25pt;position:absolute;mso-position-horizontal-relative:page;mso-position-horizontal:absolute;margin-left:76.5354pt;mso-position-vertical-relative:page;margin-top:752.815pt;" coordsize="60120,539">
              <v:shape id="Shape 43689" style="position:absolute;width:60120;height:0;left:0;top:0;" coordsize="6012000,0" path="m0,0l6012000,0">
                <v:stroke weight="1pt" endcap="round" joinstyle="miter" miterlimit="10" on="true" color="#000000"/>
                <v:fill on="false" color="#000000" opacity="0"/>
              </v:shape>
              <v:shape id="Shape 43690" style="position:absolute;width:60120;height:0;left:0;top:539;" coordsize="6012000,0" path="m0,0l6012000,0">
                <v:stroke weight="2.5pt" endcap="round" joinstyle="miter" miterlimit="10" on="true" color="#000000"/>
                <v:fill on="false" color="#000000" opacity="0"/>
              </v:shape>
              <w10:wrap type="square"/>
            </v:group>
          </w:pict>
        </mc:Fallback>
      </mc:AlternateContent>
    </w:r>
    <w:r>
      <w:rPr>
        <w:rFonts w:ascii="Calibri" w:eastAsia="Calibri" w:hAnsi="Calibri" w:cs="Calibri"/>
        <w:sz w:val="22"/>
      </w:rPr>
      <w:tab/>
    </w:r>
    <w:r>
      <w:rPr>
        <w:sz w:val="18"/>
      </w:rPr>
      <w:t>©</w:t>
    </w:r>
    <w:r>
      <w:rPr>
        <w:sz w:val="16"/>
      </w:rPr>
      <w:t xml:space="preserve"> 2019 Microchip Technology Inc.</w:t>
    </w:r>
    <w:r>
      <w:rPr>
        <w:sz w:val="16"/>
      </w:rPr>
      <w:tab/>
    </w:r>
    <w:r>
      <w:rPr>
        <w:b/>
        <w:color w:val="656565"/>
      </w:rPr>
      <w:t xml:space="preserve"> User Guide</w:t>
    </w:r>
    <w:r>
      <w:rPr>
        <w:b/>
        <w:color w:val="656565"/>
      </w:rPr>
      <w:tab/>
    </w:r>
    <w:r>
      <w:rPr>
        <w:sz w:val="25"/>
        <w:vertAlign w:val="superscript"/>
      </w:rPr>
      <w:t xml:space="preserve">DS50002850B-page </w:t>
    </w:r>
    <w:r>
      <w:fldChar w:fldCharType="begin"/>
    </w:r>
    <w:r>
      <w:instrText xml:space="preserve"> PAGE   \* MERGEFORMAT </w:instrText>
    </w:r>
    <w:r>
      <w:fldChar w:fldCharType="separate"/>
    </w:r>
    <w:r>
      <w:rPr>
        <w:sz w:val="25"/>
        <w:vertAlign w:val="superscript"/>
      </w:rPr>
      <w:t>2</w:t>
    </w:r>
    <w:r>
      <w:rPr>
        <w:sz w:val="25"/>
        <w:vertAlign w:val="superscript"/>
      </w:rPr>
      <w:fldChar w:fldCharType="end"/>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68E37" w14:textId="77777777" w:rsidR="000825E9" w:rsidRDefault="00000000">
    <w:pPr>
      <w:tabs>
        <w:tab w:val="center" w:pos="2004"/>
        <w:tab w:val="center" w:pos="5811"/>
        <w:tab w:val="right" w:pos="10177"/>
      </w:tabs>
      <w:spacing w:after="0" w:line="259" w:lineRule="auto"/>
      <w:ind w:left="0" w:right="-28" w:firstLine="0"/>
    </w:pPr>
    <w:r>
      <w:rPr>
        <w:rFonts w:ascii="Calibri" w:eastAsia="Calibri" w:hAnsi="Calibri" w:cs="Calibri"/>
        <w:noProof/>
        <w:sz w:val="22"/>
      </w:rPr>
      <mc:AlternateContent>
        <mc:Choice Requires="wpg">
          <w:drawing>
            <wp:anchor distT="0" distB="0" distL="114300" distR="114300" simplePos="0" relativeHeight="251706368" behindDoc="0" locked="0" layoutInCell="1" allowOverlap="1" wp14:anchorId="5F93D689" wp14:editId="459A2D65">
              <wp:simplePos x="0" y="0"/>
              <wp:positionH relativeFrom="page">
                <wp:posOffset>972000</wp:posOffset>
              </wp:positionH>
              <wp:positionV relativeFrom="page">
                <wp:posOffset>9560751</wp:posOffset>
              </wp:positionV>
              <wp:extent cx="6012000" cy="53975"/>
              <wp:effectExtent l="0" t="0" r="0" b="0"/>
              <wp:wrapSquare wrapText="bothSides"/>
              <wp:docPr id="43829" name="Group 43829"/>
              <wp:cNvGraphicFramePr/>
              <a:graphic xmlns:a="http://schemas.openxmlformats.org/drawingml/2006/main">
                <a:graphicData uri="http://schemas.microsoft.com/office/word/2010/wordprocessingGroup">
                  <wpg:wgp>
                    <wpg:cNvGrpSpPr/>
                    <wpg:grpSpPr>
                      <a:xfrm>
                        <a:off x="0" y="0"/>
                        <a:ext cx="6012000" cy="53975"/>
                        <a:chOff x="0" y="0"/>
                        <a:chExt cx="6012000" cy="53975"/>
                      </a:xfrm>
                    </wpg:grpSpPr>
                    <wps:wsp>
                      <wps:cNvPr id="43830" name="Shape 43830"/>
                      <wps:cNvSpPr/>
                      <wps:spPr>
                        <a:xfrm>
                          <a:off x="0" y="0"/>
                          <a:ext cx="6012000" cy="0"/>
                        </a:xfrm>
                        <a:custGeom>
                          <a:avLst/>
                          <a:gdLst/>
                          <a:ahLst/>
                          <a:cxnLst/>
                          <a:rect l="0" t="0" r="0" b="0"/>
                          <a:pathLst>
                            <a:path w="6012000">
                              <a:moveTo>
                                <a:pt x="0" y="0"/>
                              </a:moveTo>
                              <a:lnTo>
                                <a:pt x="60120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3831" name="Shape 43831"/>
                      <wps:cNvSpPr/>
                      <wps:spPr>
                        <a:xfrm>
                          <a:off x="0" y="53975"/>
                          <a:ext cx="6012000" cy="0"/>
                        </a:xfrm>
                        <a:custGeom>
                          <a:avLst/>
                          <a:gdLst/>
                          <a:ahLst/>
                          <a:cxnLst/>
                          <a:rect l="0" t="0" r="0" b="0"/>
                          <a:pathLst>
                            <a:path w="6012000">
                              <a:moveTo>
                                <a:pt x="0" y="0"/>
                              </a:moveTo>
                              <a:lnTo>
                                <a:pt x="60120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829" style="width:473.386pt;height:4.25pt;position:absolute;mso-position-horizontal-relative:page;mso-position-horizontal:absolute;margin-left:76.5354pt;mso-position-vertical-relative:page;margin-top:752.815pt;" coordsize="60120,539">
              <v:shape id="Shape 43830" style="position:absolute;width:60120;height:0;left:0;top:0;" coordsize="6012000,0" path="m0,0l6012000,0">
                <v:stroke weight="1pt" endcap="round" joinstyle="miter" miterlimit="10" on="true" color="#000000"/>
                <v:fill on="false" color="#000000" opacity="0"/>
              </v:shape>
              <v:shape id="Shape 43831" style="position:absolute;width:60120;height:0;left:0;top:539;" coordsize="6012000,0" path="m0,0l6012000,0">
                <v:stroke weight="2.5pt" endcap="round" joinstyle="miter" miterlimit="10" on="true" color="#000000"/>
                <v:fill on="false" color="#000000" opacity="0"/>
              </v:shape>
              <w10:wrap type="square"/>
            </v:group>
          </w:pict>
        </mc:Fallback>
      </mc:AlternateContent>
    </w:r>
    <w:r>
      <w:rPr>
        <w:rFonts w:ascii="Calibri" w:eastAsia="Calibri" w:hAnsi="Calibri" w:cs="Calibri"/>
        <w:sz w:val="22"/>
      </w:rPr>
      <w:tab/>
    </w:r>
    <w:r>
      <w:rPr>
        <w:sz w:val="18"/>
      </w:rPr>
      <w:t>©</w:t>
    </w:r>
    <w:r>
      <w:rPr>
        <w:sz w:val="16"/>
      </w:rPr>
      <w:t xml:space="preserve"> 2019 Microchip Technology Inc.</w:t>
    </w:r>
    <w:r>
      <w:rPr>
        <w:sz w:val="16"/>
      </w:rPr>
      <w:tab/>
    </w:r>
    <w:r>
      <w:rPr>
        <w:b/>
        <w:color w:val="656565"/>
      </w:rPr>
      <w:t xml:space="preserve"> User Guide</w:t>
    </w:r>
    <w:r>
      <w:rPr>
        <w:b/>
        <w:color w:val="656565"/>
      </w:rPr>
      <w:tab/>
    </w:r>
    <w:r>
      <w:rPr>
        <w:sz w:val="25"/>
        <w:vertAlign w:val="superscript"/>
      </w:rPr>
      <w:t xml:space="preserve">DS50002850B-page </w:t>
    </w:r>
    <w:r>
      <w:fldChar w:fldCharType="begin"/>
    </w:r>
    <w:r>
      <w:instrText xml:space="preserve"> PAGE   \* MERGEFORMAT </w:instrText>
    </w:r>
    <w:r>
      <w:fldChar w:fldCharType="separate"/>
    </w:r>
    <w:r>
      <w:rPr>
        <w:sz w:val="25"/>
        <w:vertAlign w:val="superscript"/>
      </w:rPr>
      <w:t>2</w:t>
    </w:r>
    <w:r>
      <w:rPr>
        <w:sz w:val="25"/>
        <w:vertAlign w:val="superscript"/>
      </w:rPr>
      <w:fldChar w:fldCharType="end"/>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C7D130" w14:textId="77777777" w:rsidR="000825E9" w:rsidRDefault="00000000">
    <w:pPr>
      <w:tabs>
        <w:tab w:val="center" w:pos="2004"/>
        <w:tab w:val="center" w:pos="5811"/>
        <w:tab w:val="right" w:pos="10177"/>
      </w:tabs>
      <w:spacing w:after="0" w:line="259" w:lineRule="auto"/>
      <w:ind w:left="0" w:right="-28" w:firstLine="0"/>
    </w:pPr>
    <w:r>
      <w:rPr>
        <w:rFonts w:ascii="Calibri" w:eastAsia="Calibri" w:hAnsi="Calibri" w:cs="Calibri"/>
        <w:noProof/>
        <w:sz w:val="22"/>
      </w:rPr>
      <mc:AlternateContent>
        <mc:Choice Requires="wpg">
          <w:drawing>
            <wp:anchor distT="0" distB="0" distL="114300" distR="114300" simplePos="0" relativeHeight="251707392" behindDoc="0" locked="0" layoutInCell="1" allowOverlap="1" wp14:anchorId="46CC5D8C" wp14:editId="292DA63E">
              <wp:simplePos x="0" y="0"/>
              <wp:positionH relativeFrom="page">
                <wp:posOffset>972000</wp:posOffset>
              </wp:positionH>
              <wp:positionV relativeFrom="page">
                <wp:posOffset>9560751</wp:posOffset>
              </wp:positionV>
              <wp:extent cx="6012000" cy="53975"/>
              <wp:effectExtent l="0" t="0" r="0" b="0"/>
              <wp:wrapSquare wrapText="bothSides"/>
              <wp:docPr id="43801" name="Group 43801"/>
              <wp:cNvGraphicFramePr/>
              <a:graphic xmlns:a="http://schemas.openxmlformats.org/drawingml/2006/main">
                <a:graphicData uri="http://schemas.microsoft.com/office/word/2010/wordprocessingGroup">
                  <wpg:wgp>
                    <wpg:cNvGrpSpPr/>
                    <wpg:grpSpPr>
                      <a:xfrm>
                        <a:off x="0" y="0"/>
                        <a:ext cx="6012000" cy="53975"/>
                        <a:chOff x="0" y="0"/>
                        <a:chExt cx="6012000" cy="53975"/>
                      </a:xfrm>
                    </wpg:grpSpPr>
                    <wps:wsp>
                      <wps:cNvPr id="43802" name="Shape 43802"/>
                      <wps:cNvSpPr/>
                      <wps:spPr>
                        <a:xfrm>
                          <a:off x="0" y="0"/>
                          <a:ext cx="6012000" cy="0"/>
                        </a:xfrm>
                        <a:custGeom>
                          <a:avLst/>
                          <a:gdLst/>
                          <a:ahLst/>
                          <a:cxnLst/>
                          <a:rect l="0" t="0" r="0" b="0"/>
                          <a:pathLst>
                            <a:path w="6012000">
                              <a:moveTo>
                                <a:pt x="0" y="0"/>
                              </a:moveTo>
                              <a:lnTo>
                                <a:pt x="60120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3803" name="Shape 43803"/>
                      <wps:cNvSpPr/>
                      <wps:spPr>
                        <a:xfrm>
                          <a:off x="0" y="53975"/>
                          <a:ext cx="6012000" cy="0"/>
                        </a:xfrm>
                        <a:custGeom>
                          <a:avLst/>
                          <a:gdLst/>
                          <a:ahLst/>
                          <a:cxnLst/>
                          <a:rect l="0" t="0" r="0" b="0"/>
                          <a:pathLst>
                            <a:path w="6012000">
                              <a:moveTo>
                                <a:pt x="0" y="0"/>
                              </a:moveTo>
                              <a:lnTo>
                                <a:pt x="60120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801" style="width:473.386pt;height:4.25pt;position:absolute;mso-position-horizontal-relative:page;mso-position-horizontal:absolute;margin-left:76.5354pt;mso-position-vertical-relative:page;margin-top:752.815pt;" coordsize="60120,539">
              <v:shape id="Shape 43802" style="position:absolute;width:60120;height:0;left:0;top:0;" coordsize="6012000,0" path="m0,0l6012000,0">
                <v:stroke weight="1pt" endcap="round" joinstyle="miter" miterlimit="10" on="true" color="#000000"/>
                <v:fill on="false" color="#000000" opacity="0"/>
              </v:shape>
              <v:shape id="Shape 43803" style="position:absolute;width:60120;height:0;left:0;top:539;" coordsize="6012000,0" path="m0,0l6012000,0">
                <v:stroke weight="2.5pt" endcap="round" joinstyle="miter" miterlimit="10" on="true" color="#000000"/>
                <v:fill on="false" color="#000000" opacity="0"/>
              </v:shape>
              <w10:wrap type="square"/>
            </v:group>
          </w:pict>
        </mc:Fallback>
      </mc:AlternateContent>
    </w:r>
    <w:r>
      <w:rPr>
        <w:rFonts w:ascii="Calibri" w:eastAsia="Calibri" w:hAnsi="Calibri" w:cs="Calibri"/>
        <w:sz w:val="22"/>
      </w:rPr>
      <w:tab/>
    </w:r>
    <w:r>
      <w:rPr>
        <w:sz w:val="18"/>
      </w:rPr>
      <w:t>©</w:t>
    </w:r>
    <w:r>
      <w:rPr>
        <w:sz w:val="16"/>
      </w:rPr>
      <w:t xml:space="preserve"> 2019 Microchip Technology Inc.</w:t>
    </w:r>
    <w:r>
      <w:rPr>
        <w:sz w:val="16"/>
      </w:rPr>
      <w:tab/>
    </w:r>
    <w:r>
      <w:rPr>
        <w:b/>
        <w:color w:val="656565"/>
      </w:rPr>
      <w:t xml:space="preserve"> User Guide</w:t>
    </w:r>
    <w:r>
      <w:rPr>
        <w:b/>
        <w:color w:val="656565"/>
      </w:rPr>
      <w:tab/>
    </w:r>
    <w:r>
      <w:rPr>
        <w:sz w:val="25"/>
        <w:vertAlign w:val="superscript"/>
      </w:rPr>
      <w:t xml:space="preserve">DS50002850B-page </w:t>
    </w:r>
    <w:r>
      <w:fldChar w:fldCharType="begin"/>
    </w:r>
    <w:r>
      <w:instrText xml:space="preserve"> PAGE   \* MERGEFORMAT </w:instrText>
    </w:r>
    <w:r>
      <w:fldChar w:fldCharType="separate"/>
    </w:r>
    <w:r>
      <w:rPr>
        <w:sz w:val="25"/>
        <w:vertAlign w:val="superscript"/>
      </w:rPr>
      <w:t>2</w:t>
    </w:r>
    <w:r>
      <w:rPr>
        <w:sz w:val="25"/>
        <w:vertAlign w:val="superscript"/>
      </w:rPr>
      <w:fldChar w:fldCharType="end"/>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95159" w14:textId="77777777" w:rsidR="000825E9" w:rsidRDefault="00000000">
    <w:pPr>
      <w:tabs>
        <w:tab w:val="center" w:pos="2004"/>
        <w:tab w:val="center" w:pos="5811"/>
        <w:tab w:val="right" w:pos="10177"/>
      </w:tabs>
      <w:spacing w:after="0" w:line="259" w:lineRule="auto"/>
      <w:ind w:left="0" w:right="-28" w:firstLine="0"/>
    </w:pPr>
    <w:r>
      <w:rPr>
        <w:rFonts w:ascii="Calibri" w:eastAsia="Calibri" w:hAnsi="Calibri" w:cs="Calibri"/>
        <w:noProof/>
        <w:sz w:val="22"/>
      </w:rPr>
      <mc:AlternateContent>
        <mc:Choice Requires="wpg">
          <w:drawing>
            <wp:anchor distT="0" distB="0" distL="114300" distR="114300" simplePos="0" relativeHeight="251708416" behindDoc="0" locked="0" layoutInCell="1" allowOverlap="1" wp14:anchorId="1DC9DF37" wp14:editId="6484FAE6">
              <wp:simplePos x="0" y="0"/>
              <wp:positionH relativeFrom="page">
                <wp:posOffset>972000</wp:posOffset>
              </wp:positionH>
              <wp:positionV relativeFrom="page">
                <wp:posOffset>9560751</wp:posOffset>
              </wp:positionV>
              <wp:extent cx="6012000" cy="53975"/>
              <wp:effectExtent l="0" t="0" r="0" b="0"/>
              <wp:wrapSquare wrapText="bothSides"/>
              <wp:docPr id="43773" name="Group 43773"/>
              <wp:cNvGraphicFramePr/>
              <a:graphic xmlns:a="http://schemas.openxmlformats.org/drawingml/2006/main">
                <a:graphicData uri="http://schemas.microsoft.com/office/word/2010/wordprocessingGroup">
                  <wpg:wgp>
                    <wpg:cNvGrpSpPr/>
                    <wpg:grpSpPr>
                      <a:xfrm>
                        <a:off x="0" y="0"/>
                        <a:ext cx="6012000" cy="53975"/>
                        <a:chOff x="0" y="0"/>
                        <a:chExt cx="6012000" cy="53975"/>
                      </a:xfrm>
                    </wpg:grpSpPr>
                    <wps:wsp>
                      <wps:cNvPr id="43774" name="Shape 43774"/>
                      <wps:cNvSpPr/>
                      <wps:spPr>
                        <a:xfrm>
                          <a:off x="0" y="0"/>
                          <a:ext cx="6012000" cy="0"/>
                        </a:xfrm>
                        <a:custGeom>
                          <a:avLst/>
                          <a:gdLst/>
                          <a:ahLst/>
                          <a:cxnLst/>
                          <a:rect l="0" t="0" r="0" b="0"/>
                          <a:pathLst>
                            <a:path w="6012000">
                              <a:moveTo>
                                <a:pt x="0" y="0"/>
                              </a:moveTo>
                              <a:lnTo>
                                <a:pt x="60120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3775" name="Shape 43775"/>
                      <wps:cNvSpPr/>
                      <wps:spPr>
                        <a:xfrm>
                          <a:off x="0" y="53975"/>
                          <a:ext cx="6012000" cy="0"/>
                        </a:xfrm>
                        <a:custGeom>
                          <a:avLst/>
                          <a:gdLst/>
                          <a:ahLst/>
                          <a:cxnLst/>
                          <a:rect l="0" t="0" r="0" b="0"/>
                          <a:pathLst>
                            <a:path w="6012000">
                              <a:moveTo>
                                <a:pt x="0" y="0"/>
                              </a:moveTo>
                              <a:lnTo>
                                <a:pt x="60120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773" style="width:473.386pt;height:4.25pt;position:absolute;mso-position-horizontal-relative:page;mso-position-horizontal:absolute;margin-left:76.5354pt;mso-position-vertical-relative:page;margin-top:752.815pt;" coordsize="60120,539">
              <v:shape id="Shape 43774" style="position:absolute;width:60120;height:0;left:0;top:0;" coordsize="6012000,0" path="m0,0l6012000,0">
                <v:stroke weight="1pt" endcap="round" joinstyle="miter" miterlimit="10" on="true" color="#000000"/>
                <v:fill on="false" color="#000000" opacity="0"/>
              </v:shape>
              <v:shape id="Shape 43775" style="position:absolute;width:60120;height:0;left:0;top:539;" coordsize="6012000,0" path="m0,0l6012000,0">
                <v:stroke weight="2.5pt" endcap="round" joinstyle="miter" miterlimit="10" on="true" color="#000000"/>
                <v:fill on="false" color="#000000" opacity="0"/>
              </v:shape>
              <w10:wrap type="square"/>
            </v:group>
          </w:pict>
        </mc:Fallback>
      </mc:AlternateContent>
    </w:r>
    <w:r>
      <w:rPr>
        <w:rFonts w:ascii="Calibri" w:eastAsia="Calibri" w:hAnsi="Calibri" w:cs="Calibri"/>
        <w:sz w:val="22"/>
      </w:rPr>
      <w:tab/>
    </w:r>
    <w:r>
      <w:rPr>
        <w:sz w:val="18"/>
      </w:rPr>
      <w:t>©</w:t>
    </w:r>
    <w:r>
      <w:rPr>
        <w:sz w:val="16"/>
      </w:rPr>
      <w:t xml:space="preserve"> 2019 Microchip Technology Inc.</w:t>
    </w:r>
    <w:r>
      <w:rPr>
        <w:sz w:val="16"/>
      </w:rPr>
      <w:tab/>
    </w:r>
    <w:r>
      <w:rPr>
        <w:b/>
        <w:color w:val="656565"/>
      </w:rPr>
      <w:t xml:space="preserve"> User Guide</w:t>
    </w:r>
    <w:r>
      <w:rPr>
        <w:b/>
        <w:color w:val="656565"/>
      </w:rPr>
      <w:tab/>
    </w:r>
    <w:r>
      <w:rPr>
        <w:sz w:val="25"/>
        <w:vertAlign w:val="superscript"/>
      </w:rPr>
      <w:t xml:space="preserve">DS50002850B-page </w:t>
    </w:r>
    <w:r>
      <w:fldChar w:fldCharType="begin"/>
    </w:r>
    <w:r>
      <w:instrText xml:space="preserve"> PAGE   \* MERGEFORMAT </w:instrText>
    </w:r>
    <w:r>
      <w:fldChar w:fldCharType="separate"/>
    </w:r>
    <w:r>
      <w:rPr>
        <w:sz w:val="25"/>
        <w:vertAlign w:val="superscript"/>
      </w:rPr>
      <w:t>2</w:t>
    </w:r>
    <w:r>
      <w:rPr>
        <w:sz w:val="25"/>
        <w:vertAlign w:val="superscript"/>
      </w:rPr>
      <w:fldChar w:fldCharType="end"/>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B28F2" w14:textId="77777777" w:rsidR="000825E9" w:rsidRDefault="00000000">
    <w:pPr>
      <w:tabs>
        <w:tab w:val="center" w:pos="2004"/>
        <w:tab w:val="center" w:pos="5811"/>
        <w:tab w:val="center" w:pos="9413"/>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712512" behindDoc="0" locked="0" layoutInCell="1" allowOverlap="1" wp14:anchorId="3ED8AB46" wp14:editId="192F84F5">
              <wp:simplePos x="0" y="0"/>
              <wp:positionH relativeFrom="page">
                <wp:posOffset>972000</wp:posOffset>
              </wp:positionH>
              <wp:positionV relativeFrom="page">
                <wp:posOffset>9560751</wp:posOffset>
              </wp:positionV>
              <wp:extent cx="6012000" cy="53975"/>
              <wp:effectExtent l="0" t="0" r="0" b="0"/>
              <wp:wrapSquare wrapText="bothSides"/>
              <wp:docPr id="43914" name="Group 43914"/>
              <wp:cNvGraphicFramePr/>
              <a:graphic xmlns:a="http://schemas.openxmlformats.org/drawingml/2006/main">
                <a:graphicData uri="http://schemas.microsoft.com/office/word/2010/wordprocessingGroup">
                  <wpg:wgp>
                    <wpg:cNvGrpSpPr/>
                    <wpg:grpSpPr>
                      <a:xfrm>
                        <a:off x="0" y="0"/>
                        <a:ext cx="6012000" cy="53975"/>
                        <a:chOff x="0" y="0"/>
                        <a:chExt cx="6012000" cy="53975"/>
                      </a:xfrm>
                    </wpg:grpSpPr>
                    <wps:wsp>
                      <wps:cNvPr id="43915" name="Shape 43915"/>
                      <wps:cNvSpPr/>
                      <wps:spPr>
                        <a:xfrm>
                          <a:off x="0" y="0"/>
                          <a:ext cx="6012000" cy="0"/>
                        </a:xfrm>
                        <a:custGeom>
                          <a:avLst/>
                          <a:gdLst/>
                          <a:ahLst/>
                          <a:cxnLst/>
                          <a:rect l="0" t="0" r="0" b="0"/>
                          <a:pathLst>
                            <a:path w="6012000">
                              <a:moveTo>
                                <a:pt x="0" y="0"/>
                              </a:moveTo>
                              <a:lnTo>
                                <a:pt x="60120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3916" name="Shape 43916"/>
                      <wps:cNvSpPr/>
                      <wps:spPr>
                        <a:xfrm>
                          <a:off x="0" y="53975"/>
                          <a:ext cx="6012000" cy="0"/>
                        </a:xfrm>
                        <a:custGeom>
                          <a:avLst/>
                          <a:gdLst/>
                          <a:ahLst/>
                          <a:cxnLst/>
                          <a:rect l="0" t="0" r="0" b="0"/>
                          <a:pathLst>
                            <a:path w="6012000">
                              <a:moveTo>
                                <a:pt x="0" y="0"/>
                              </a:moveTo>
                              <a:lnTo>
                                <a:pt x="60120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914" style="width:473.386pt;height:4.25pt;position:absolute;mso-position-horizontal-relative:page;mso-position-horizontal:absolute;margin-left:76.5354pt;mso-position-vertical-relative:page;margin-top:752.815pt;" coordsize="60120,539">
              <v:shape id="Shape 43915" style="position:absolute;width:60120;height:0;left:0;top:0;" coordsize="6012000,0" path="m0,0l6012000,0">
                <v:stroke weight="1pt" endcap="round" joinstyle="miter" miterlimit="10" on="true" color="#000000"/>
                <v:fill on="false" color="#000000" opacity="0"/>
              </v:shape>
              <v:shape id="Shape 43916" style="position:absolute;width:60120;height:0;left:0;top:539;" coordsize="6012000,0" path="m0,0l6012000,0">
                <v:stroke weight="2.5pt" endcap="round" joinstyle="miter" miterlimit="10" on="true" color="#000000"/>
                <v:fill on="false" color="#000000" opacity="0"/>
              </v:shape>
              <w10:wrap type="square"/>
            </v:group>
          </w:pict>
        </mc:Fallback>
      </mc:AlternateContent>
    </w:r>
    <w:r>
      <w:rPr>
        <w:rFonts w:ascii="Calibri" w:eastAsia="Calibri" w:hAnsi="Calibri" w:cs="Calibri"/>
        <w:sz w:val="22"/>
      </w:rPr>
      <w:tab/>
    </w:r>
    <w:r>
      <w:rPr>
        <w:sz w:val="18"/>
      </w:rPr>
      <w:t>©</w:t>
    </w:r>
    <w:r>
      <w:rPr>
        <w:sz w:val="16"/>
      </w:rPr>
      <w:t xml:space="preserve"> 2019 Microchip Technology Inc.</w:t>
    </w:r>
    <w:r>
      <w:rPr>
        <w:sz w:val="16"/>
      </w:rPr>
      <w:tab/>
    </w:r>
    <w:r>
      <w:rPr>
        <w:b/>
        <w:color w:val="656565"/>
      </w:rPr>
      <w:t xml:space="preserve"> User Guide</w:t>
    </w:r>
    <w:r>
      <w:rPr>
        <w:b/>
        <w:color w:val="656565"/>
      </w:rPr>
      <w:tab/>
    </w:r>
    <w:r>
      <w:rPr>
        <w:sz w:val="25"/>
        <w:vertAlign w:val="superscript"/>
      </w:rPr>
      <w:t xml:space="preserve">DS50002850B-page </w:t>
    </w:r>
    <w:r>
      <w:fldChar w:fldCharType="begin"/>
    </w:r>
    <w:r>
      <w:instrText xml:space="preserve"> PAGE   \* MERGEFORMAT </w:instrText>
    </w:r>
    <w:r>
      <w:fldChar w:fldCharType="separate"/>
    </w:r>
    <w:r>
      <w:rPr>
        <w:sz w:val="25"/>
        <w:vertAlign w:val="superscript"/>
      </w:rPr>
      <w:t>2</w:t>
    </w:r>
    <w:r>
      <w:rPr>
        <w:sz w:val="25"/>
        <w:vertAlign w:val="superscript"/>
      </w:rPr>
      <w:fldChar w:fldCharType="end"/>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4CE3DB" w14:textId="77777777" w:rsidR="000825E9" w:rsidRDefault="00000000">
    <w:pPr>
      <w:tabs>
        <w:tab w:val="center" w:pos="2004"/>
        <w:tab w:val="center" w:pos="5811"/>
        <w:tab w:val="center" w:pos="9413"/>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713536" behindDoc="0" locked="0" layoutInCell="1" allowOverlap="1" wp14:anchorId="4F0C6D64" wp14:editId="2ACD6C9F">
              <wp:simplePos x="0" y="0"/>
              <wp:positionH relativeFrom="page">
                <wp:posOffset>972000</wp:posOffset>
              </wp:positionH>
              <wp:positionV relativeFrom="page">
                <wp:posOffset>9560751</wp:posOffset>
              </wp:positionV>
              <wp:extent cx="6012000" cy="53975"/>
              <wp:effectExtent l="0" t="0" r="0" b="0"/>
              <wp:wrapSquare wrapText="bothSides"/>
              <wp:docPr id="43886" name="Group 43886"/>
              <wp:cNvGraphicFramePr/>
              <a:graphic xmlns:a="http://schemas.openxmlformats.org/drawingml/2006/main">
                <a:graphicData uri="http://schemas.microsoft.com/office/word/2010/wordprocessingGroup">
                  <wpg:wgp>
                    <wpg:cNvGrpSpPr/>
                    <wpg:grpSpPr>
                      <a:xfrm>
                        <a:off x="0" y="0"/>
                        <a:ext cx="6012000" cy="53975"/>
                        <a:chOff x="0" y="0"/>
                        <a:chExt cx="6012000" cy="53975"/>
                      </a:xfrm>
                    </wpg:grpSpPr>
                    <wps:wsp>
                      <wps:cNvPr id="43887" name="Shape 43887"/>
                      <wps:cNvSpPr/>
                      <wps:spPr>
                        <a:xfrm>
                          <a:off x="0" y="0"/>
                          <a:ext cx="6012000" cy="0"/>
                        </a:xfrm>
                        <a:custGeom>
                          <a:avLst/>
                          <a:gdLst/>
                          <a:ahLst/>
                          <a:cxnLst/>
                          <a:rect l="0" t="0" r="0" b="0"/>
                          <a:pathLst>
                            <a:path w="6012000">
                              <a:moveTo>
                                <a:pt x="0" y="0"/>
                              </a:moveTo>
                              <a:lnTo>
                                <a:pt x="60120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3888" name="Shape 43888"/>
                      <wps:cNvSpPr/>
                      <wps:spPr>
                        <a:xfrm>
                          <a:off x="0" y="53975"/>
                          <a:ext cx="6012000" cy="0"/>
                        </a:xfrm>
                        <a:custGeom>
                          <a:avLst/>
                          <a:gdLst/>
                          <a:ahLst/>
                          <a:cxnLst/>
                          <a:rect l="0" t="0" r="0" b="0"/>
                          <a:pathLst>
                            <a:path w="6012000">
                              <a:moveTo>
                                <a:pt x="0" y="0"/>
                              </a:moveTo>
                              <a:lnTo>
                                <a:pt x="60120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886" style="width:473.386pt;height:4.25pt;position:absolute;mso-position-horizontal-relative:page;mso-position-horizontal:absolute;margin-left:76.5354pt;mso-position-vertical-relative:page;margin-top:752.815pt;" coordsize="60120,539">
              <v:shape id="Shape 43887" style="position:absolute;width:60120;height:0;left:0;top:0;" coordsize="6012000,0" path="m0,0l6012000,0">
                <v:stroke weight="1pt" endcap="round" joinstyle="miter" miterlimit="10" on="true" color="#000000"/>
                <v:fill on="false" color="#000000" opacity="0"/>
              </v:shape>
              <v:shape id="Shape 43888" style="position:absolute;width:60120;height:0;left:0;top:539;" coordsize="6012000,0" path="m0,0l6012000,0">
                <v:stroke weight="2.5pt" endcap="round" joinstyle="miter" miterlimit="10" on="true" color="#000000"/>
                <v:fill on="false" color="#000000" opacity="0"/>
              </v:shape>
              <w10:wrap type="square"/>
            </v:group>
          </w:pict>
        </mc:Fallback>
      </mc:AlternateContent>
    </w:r>
    <w:r>
      <w:rPr>
        <w:rFonts w:ascii="Calibri" w:eastAsia="Calibri" w:hAnsi="Calibri" w:cs="Calibri"/>
        <w:sz w:val="22"/>
      </w:rPr>
      <w:tab/>
    </w:r>
    <w:r>
      <w:rPr>
        <w:sz w:val="18"/>
      </w:rPr>
      <w:t>©</w:t>
    </w:r>
    <w:r>
      <w:rPr>
        <w:sz w:val="16"/>
      </w:rPr>
      <w:t xml:space="preserve"> 2019 Microchip Technology Inc.</w:t>
    </w:r>
    <w:r>
      <w:rPr>
        <w:sz w:val="16"/>
      </w:rPr>
      <w:tab/>
    </w:r>
    <w:r>
      <w:rPr>
        <w:b/>
        <w:color w:val="656565"/>
      </w:rPr>
      <w:t xml:space="preserve"> User Guide</w:t>
    </w:r>
    <w:r>
      <w:rPr>
        <w:b/>
        <w:color w:val="656565"/>
      </w:rPr>
      <w:tab/>
    </w:r>
    <w:r>
      <w:rPr>
        <w:sz w:val="25"/>
        <w:vertAlign w:val="superscript"/>
      </w:rPr>
      <w:t xml:space="preserve">DS50002850B-page </w:t>
    </w:r>
    <w:r>
      <w:fldChar w:fldCharType="begin"/>
    </w:r>
    <w:r>
      <w:instrText xml:space="preserve"> PAGE   \* MERGEFORMAT </w:instrText>
    </w:r>
    <w:r>
      <w:fldChar w:fldCharType="separate"/>
    </w:r>
    <w:r>
      <w:rPr>
        <w:sz w:val="25"/>
        <w:vertAlign w:val="superscript"/>
      </w:rPr>
      <w:t>2</w:t>
    </w:r>
    <w:r>
      <w:rPr>
        <w:sz w:val="25"/>
        <w:vertAlign w:val="superscript"/>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1AA93" w14:textId="77777777" w:rsidR="000825E9" w:rsidRDefault="000825E9">
    <w:pPr>
      <w:spacing w:after="160" w:line="259" w:lineRule="auto"/>
      <w:ind w:left="0" w:firstLine="0"/>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30E7A" w14:textId="77777777" w:rsidR="000825E9" w:rsidRDefault="00000000">
    <w:pPr>
      <w:tabs>
        <w:tab w:val="center" w:pos="2004"/>
        <w:tab w:val="center" w:pos="5811"/>
        <w:tab w:val="center" w:pos="9413"/>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714560" behindDoc="0" locked="0" layoutInCell="1" allowOverlap="1" wp14:anchorId="5F58588B" wp14:editId="5B49C342">
              <wp:simplePos x="0" y="0"/>
              <wp:positionH relativeFrom="page">
                <wp:posOffset>972000</wp:posOffset>
              </wp:positionH>
              <wp:positionV relativeFrom="page">
                <wp:posOffset>9560751</wp:posOffset>
              </wp:positionV>
              <wp:extent cx="6012000" cy="53975"/>
              <wp:effectExtent l="0" t="0" r="0" b="0"/>
              <wp:wrapSquare wrapText="bothSides"/>
              <wp:docPr id="43858" name="Group 43858"/>
              <wp:cNvGraphicFramePr/>
              <a:graphic xmlns:a="http://schemas.openxmlformats.org/drawingml/2006/main">
                <a:graphicData uri="http://schemas.microsoft.com/office/word/2010/wordprocessingGroup">
                  <wpg:wgp>
                    <wpg:cNvGrpSpPr/>
                    <wpg:grpSpPr>
                      <a:xfrm>
                        <a:off x="0" y="0"/>
                        <a:ext cx="6012000" cy="53975"/>
                        <a:chOff x="0" y="0"/>
                        <a:chExt cx="6012000" cy="53975"/>
                      </a:xfrm>
                    </wpg:grpSpPr>
                    <wps:wsp>
                      <wps:cNvPr id="43859" name="Shape 43859"/>
                      <wps:cNvSpPr/>
                      <wps:spPr>
                        <a:xfrm>
                          <a:off x="0" y="0"/>
                          <a:ext cx="6012000" cy="0"/>
                        </a:xfrm>
                        <a:custGeom>
                          <a:avLst/>
                          <a:gdLst/>
                          <a:ahLst/>
                          <a:cxnLst/>
                          <a:rect l="0" t="0" r="0" b="0"/>
                          <a:pathLst>
                            <a:path w="6012000">
                              <a:moveTo>
                                <a:pt x="0" y="0"/>
                              </a:moveTo>
                              <a:lnTo>
                                <a:pt x="60120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3860" name="Shape 43860"/>
                      <wps:cNvSpPr/>
                      <wps:spPr>
                        <a:xfrm>
                          <a:off x="0" y="53975"/>
                          <a:ext cx="6012000" cy="0"/>
                        </a:xfrm>
                        <a:custGeom>
                          <a:avLst/>
                          <a:gdLst/>
                          <a:ahLst/>
                          <a:cxnLst/>
                          <a:rect l="0" t="0" r="0" b="0"/>
                          <a:pathLst>
                            <a:path w="6012000">
                              <a:moveTo>
                                <a:pt x="0" y="0"/>
                              </a:moveTo>
                              <a:lnTo>
                                <a:pt x="60120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858" style="width:473.386pt;height:4.25pt;position:absolute;mso-position-horizontal-relative:page;mso-position-horizontal:absolute;margin-left:76.5354pt;mso-position-vertical-relative:page;margin-top:752.815pt;" coordsize="60120,539">
              <v:shape id="Shape 43859" style="position:absolute;width:60120;height:0;left:0;top:0;" coordsize="6012000,0" path="m0,0l6012000,0">
                <v:stroke weight="1pt" endcap="round" joinstyle="miter" miterlimit="10" on="true" color="#000000"/>
                <v:fill on="false" color="#000000" opacity="0"/>
              </v:shape>
              <v:shape id="Shape 43860" style="position:absolute;width:60120;height:0;left:0;top:539;" coordsize="6012000,0" path="m0,0l6012000,0">
                <v:stroke weight="2.5pt" endcap="round" joinstyle="miter" miterlimit="10" on="true" color="#000000"/>
                <v:fill on="false" color="#000000" opacity="0"/>
              </v:shape>
              <w10:wrap type="square"/>
            </v:group>
          </w:pict>
        </mc:Fallback>
      </mc:AlternateContent>
    </w:r>
    <w:r>
      <w:rPr>
        <w:rFonts w:ascii="Calibri" w:eastAsia="Calibri" w:hAnsi="Calibri" w:cs="Calibri"/>
        <w:sz w:val="22"/>
      </w:rPr>
      <w:tab/>
    </w:r>
    <w:r>
      <w:rPr>
        <w:sz w:val="18"/>
      </w:rPr>
      <w:t>©</w:t>
    </w:r>
    <w:r>
      <w:rPr>
        <w:sz w:val="16"/>
      </w:rPr>
      <w:t xml:space="preserve"> 2019 Microchip Technology Inc.</w:t>
    </w:r>
    <w:r>
      <w:rPr>
        <w:sz w:val="16"/>
      </w:rPr>
      <w:tab/>
    </w:r>
    <w:r>
      <w:rPr>
        <w:b/>
        <w:color w:val="656565"/>
      </w:rPr>
      <w:t xml:space="preserve"> User Guide</w:t>
    </w:r>
    <w:r>
      <w:rPr>
        <w:b/>
        <w:color w:val="656565"/>
      </w:rPr>
      <w:tab/>
    </w:r>
    <w:r>
      <w:rPr>
        <w:sz w:val="25"/>
        <w:vertAlign w:val="superscript"/>
      </w:rPr>
      <w:t xml:space="preserve">DS50002850B-page </w:t>
    </w:r>
    <w:r>
      <w:fldChar w:fldCharType="begin"/>
    </w:r>
    <w:r>
      <w:instrText xml:space="preserve"> PAGE   \* MERGEFORMAT </w:instrText>
    </w:r>
    <w:r>
      <w:fldChar w:fldCharType="separate"/>
    </w:r>
    <w:r>
      <w:rPr>
        <w:sz w:val="25"/>
        <w:vertAlign w:val="superscript"/>
      </w:rPr>
      <w:t>2</w:t>
    </w:r>
    <w:r>
      <w:rPr>
        <w:sz w:val="25"/>
        <w:vertAlign w:val="superscript"/>
      </w:rPr>
      <w:fldChar w:fldCharType="end"/>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3A1DE7" w14:textId="77777777" w:rsidR="000825E9" w:rsidRDefault="00000000">
    <w:pPr>
      <w:tabs>
        <w:tab w:val="center" w:pos="2004"/>
        <w:tab w:val="center" w:pos="5811"/>
        <w:tab w:val="right" w:pos="10262"/>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718656" behindDoc="0" locked="0" layoutInCell="1" allowOverlap="1" wp14:anchorId="055CBC41" wp14:editId="51AEB60C">
              <wp:simplePos x="0" y="0"/>
              <wp:positionH relativeFrom="page">
                <wp:posOffset>972000</wp:posOffset>
              </wp:positionH>
              <wp:positionV relativeFrom="page">
                <wp:posOffset>9560751</wp:posOffset>
              </wp:positionV>
              <wp:extent cx="6012000" cy="53975"/>
              <wp:effectExtent l="0" t="0" r="0" b="0"/>
              <wp:wrapSquare wrapText="bothSides"/>
              <wp:docPr id="43990" name="Group 43990"/>
              <wp:cNvGraphicFramePr/>
              <a:graphic xmlns:a="http://schemas.openxmlformats.org/drawingml/2006/main">
                <a:graphicData uri="http://schemas.microsoft.com/office/word/2010/wordprocessingGroup">
                  <wpg:wgp>
                    <wpg:cNvGrpSpPr/>
                    <wpg:grpSpPr>
                      <a:xfrm>
                        <a:off x="0" y="0"/>
                        <a:ext cx="6012000" cy="53975"/>
                        <a:chOff x="0" y="0"/>
                        <a:chExt cx="6012000" cy="53975"/>
                      </a:xfrm>
                    </wpg:grpSpPr>
                    <wps:wsp>
                      <wps:cNvPr id="43991" name="Shape 43991"/>
                      <wps:cNvSpPr/>
                      <wps:spPr>
                        <a:xfrm>
                          <a:off x="0" y="0"/>
                          <a:ext cx="6012000" cy="0"/>
                        </a:xfrm>
                        <a:custGeom>
                          <a:avLst/>
                          <a:gdLst/>
                          <a:ahLst/>
                          <a:cxnLst/>
                          <a:rect l="0" t="0" r="0" b="0"/>
                          <a:pathLst>
                            <a:path w="6012000">
                              <a:moveTo>
                                <a:pt x="0" y="0"/>
                              </a:moveTo>
                              <a:lnTo>
                                <a:pt x="60120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3992" name="Shape 43992"/>
                      <wps:cNvSpPr/>
                      <wps:spPr>
                        <a:xfrm>
                          <a:off x="0" y="53975"/>
                          <a:ext cx="6012000" cy="0"/>
                        </a:xfrm>
                        <a:custGeom>
                          <a:avLst/>
                          <a:gdLst/>
                          <a:ahLst/>
                          <a:cxnLst/>
                          <a:rect l="0" t="0" r="0" b="0"/>
                          <a:pathLst>
                            <a:path w="6012000">
                              <a:moveTo>
                                <a:pt x="0" y="0"/>
                              </a:moveTo>
                              <a:lnTo>
                                <a:pt x="60120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990" style="width:473.386pt;height:4.25pt;position:absolute;mso-position-horizontal-relative:page;mso-position-horizontal:absolute;margin-left:76.5354pt;mso-position-vertical-relative:page;margin-top:752.815pt;" coordsize="60120,539">
              <v:shape id="Shape 43991" style="position:absolute;width:60120;height:0;left:0;top:0;" coordsize="6012000,0" path="m0,0l6012000,0">
                <v:stroke weight="1pt" endcap="round" joinstyle="miter" miterlimit="10" on="true" color="#000000"/>
                <v:fill on="false" color="#000000" opacity="0"/>
              </v:shape>
              <v:shape id="Shape 43992" style="position:absolute;width:60120;height:0;left:0;top:539;" coordsize="6012000,0" path="m0,0l6012000,0">
                <v:stroke weight="2.5pt" endcap="round" joinstyle="miter" miterlimit="10" on="true" color="#000000"/>
                <v:fill on="false" color="#000000" opacity="0"/>
              </v:shape>
              <w10:wrap type="square"/>
            </v:group>
          </w:pict>
        </mc:Fallback>
      </mc:AlternateContent>
    </w:r>
    <w:r>
      <w:rPr>
        <w:rFonts w:ascii="Calibri" w:eastAsia="Calibri" w:hAnsi="Calibri" w:cs="Calibri"/>
        <w:sz w:val="22"/>
      </w:rPr>
      <w:tab/>
    </w:r>
    <w:r>
      <w:rPr>
        <w:sz w:val="18"/>
      </w:rPr>
      <w:t>©</w:t>
    </w:r>
    <w:r>
      <w:rPr>
        <w:sz w:val="16"/>
      </w:rPr>
      <w:t xml:space="preserve"> 2019 Microchip Technology Inc.</w:t>
    </w:r>
    <w:r>
      <w:rPr>
        <w:sz w:val="16"/>
      </w:rPr>
      <w:tab/>
    </w:r>
    <w:r>
      <w:rPr>
        <w:b/>
        <w:color w:val="656565"/>
      </w:rPr>
      <w:t xml:space="preserve"> User Guide</w:t>
    </w:r>
    <w:r>
      <w:rPr>
        <w:b/>
        <w:color w:val="656565"/>
      </w:rPr>
      <w:tab/>
    </w:r>
    <w:r>
      <w:rPr>
        <w:sz w:val="25"/>
        <w:vertAlign w:val="superscript"/>
      </w:rPr>
      <w:t xml:space="preserve">DS50002850B-page </w:t>
    </w:r>
    <w:r>
      <w:fldChar w:fldCharType="begin"/>
    </w:r>
    <w:r>
      <w:instrText xml:space="preserve"> PAGE   \* MERGEFORMAT </w:instrText>
    </w:r>
    <w:r>
      <w:fldChar w:fldCharType="separate"/>
    </w:r>
    <w:r>
      <w:rPr>
        <w:sz w:val="25"/>
        <w:vertAlign w:val="superscript"/>
      </w:rPr>
      <w:t>2</w:t>
    </w:r>
    <w:r>
      <w:rPr>
        <w:sz w:val="25"/>
        <w:vertAlign w:val="superscript"/>
      </w:rPr>
      <w:fldChar w:fldCharType="end"/>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94CA39" w14:textId="77777777" w:rsidR="000825E9" w:rsidRDefault="00000000">
    <w:pPr>
      <w:tabs>
        <w:tab w:val="center" w:pos="2004"/>
        <w:tab w:val="center" w:pos="5811"/>
        <w:tab w:val="right" w:pos="10262"/>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719680" behindDoc="0" locked="0" layoutInCell="1" allowOverlap="1" wp14:anchorId="368AB92F" wp14:editId="02EF1D37">
              <wp:simplePos x="0" y="0"/>
              <wp:positionH relativeFrom="page">
                <wp:posOffset>972000</wp:posOffset>
              </wp:positionH>
              <wp:positionV relativeFrom="page">
                <wp:posOffset>9560751</wp:posOffset>
              </wp:positionV>
              <wp:extent cx="6012000" cy="53975"/>
              <wp:effectExtent l="0" t="0" r="0" b="0"/>
              <wp:wrapSquare wrapText="bothSides"/>
              <wp:docPr id="43965" name="Group 43965"/>
              <wp:cNvGraphicFramePr/>
              <a:graphic xmlns:a="http://schemas.openxmlformats.org/drawingml/2006/main">
                <a:graphicData uri="http://schemas.microsoft.com/office/word/2010/wordprocessingGroup">
                  <wpg:wgp>
                    <wpg:cNvGrpSpPr/>
                    <wpg:grpSpPr>
                      <a:xfrm>
                        <a:off x="0" y="0"/>
                        <a:ext cx="6012000" cy="53975"/>
                        <a:chOff x="0" y="0"/>
                        <a:chExt cx="6012000" cy="53975"/>
                      </a:xfrm>
                    </wpg:grpSpPr>
                    <wps:wsp>
                      <wps:cNvPr id="43966" name="Shape 43966"/>
                      <wps:cNvSpPr/>
                      <wps:spPr>
                        <a:xfrm>
                          <a:off x="0" y="0"/>
                          <a:ext cx="6012000" cy="0"/>
                        </a:xfrm>
                        <a:custGeom>
                          <a:avLst/>
                          <a:gdLst/>
                          <a:ahLst/>
                          <a:cxnLst/>
                          <a:rect l="0" t="0" r="0" b="0"/>
                          <a:pathLst>
                            <a:path w="6012000">
                              <a:moveTo>
                                <a:pt x="0" y="0"/>
                              </a:moveTo>
                              <a:lnTo>
                                <a:pt x="60120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3967" name="Shape 43967"/>
                      <wps:cNvSpPr/>
                      <wps:spPr>
                        <a:xfrm>
                          <a:off x="0" y="53975"/>
                          <a:ext cx="6012000" cy="0"/>
                        </a:xfrm>
                        <a:custGeom>
                          <a:avLst/>
                          <a:gdLst/>
                          <a:ahLst/>
                          <a:cxnLst/>
                          <a:rect l="0" t="0" r="0" b="0"/>
                          <a:pathLst>
                            <a:path w="6012000">
                              <a:moveTo>
                                <a:pt x="0" y="0"/>
                              </a:moveTo>
                              <a:lnTo>
                                <a:pt x="60120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965" style="width:473.386pt;height:4.25pt;position:absolute;mso-position-horizontal-relative:page;mso-position-horizontal:absolute;margin-left:76.5354pt;mso-position-vertical-relative:page;margin-top:752.815pt;" coordsize="60120,539">
              <v:shape id="Shape 43966" style="position:absolute;width:60120;height:0;left:0;top:0;" coordsize="6012000,0" path="m0,0l6012000,0">
                <v:stroke weight="1pt" endcap="round" joinstyle="miter" miterlimit="10" on="true" color="#000000"/>
                <v:fill on="false" color="#000000" opacity="0"/>
              </v:shape>
              <v:shape id="Shape 43967" style="position:absolute;width:60120;height:0;left:0;top:539;" coordsize="6012000,0" path="m0,0l6012000,0">
                <v:stroke weight="2.5pt" endcap="round" joinstyle="miter" miterlimit="10" on="true" color="#000000"/>
                <v:fill on="false" color="#000000" opacity="0"/>
              </v:shape>
              <w10:wrap type="square"/>
            </v:group>
          </w:pict>
        </mc:Fallback>
      </mc:AlternateContent>
    </w:r>
    <w:r>
      <w:rPr>
        <w:rFonts w:ascii="Calibri" w:eastAsia="Calibri" w:hAnsi="Calibri" w:cs="Calibri"/>
        <w:sz w:val="22"/>
      </w:rPr>
      <w:tab/>
    </w:r>
    <w:r>
      <w:rPr>
        <w:sz w:val="18"/>
      </w:rPr>
      <w:t>©</w:t>
    </w:r>
    <w:r>
      <w:rPr>
        <w:sz w:val="16"/>
      </w:rPr>
      <w:t xml:space="preserve"> 2019 Microchip Technology Inc.</w:t>
    </w:r>
    <w:r>
      <w:rPr>
        <w:sz w:val="16"/>
      </w:rPr>
      <w:tab/>
    </w:r>
    <w:r>
      <w:rPr>
        <w:b/>
        <w:color w:val="656565"/>
      </w:rPr>
      <w:t xml:space="preserve"> User Guide</w:t>
    </w:r>
    <w:r>
      <w:rPr>
        <w:b/>
        <w:color w:val="656565"/>
      </w:rPr>
      <w:tab/>
    </w:r>
    <w:r>
      <w:rPr>
        <w:sz w:val="25"/>
        <w:vertAlign w:val="superscript"/>
      </w:rPr>
      <w:t xml:space="preserve">DS50002850B-page </w:t>
    </w:r>
    <w:r>
      <w:fldChar w:fldCharType="begin"/>
    </w:r>
    <w:r>
      <w:instrText xml:space="preserve"> PAGE   \* MERGEFORMAT </w:instrText>
    </w:r>
    <w:r>
      <w:fldChar w:fldCharType="separate"/>
    </w:r>
    <w:r>
      <w:rPr>
        <w:sz w:val="25"/>
        <w:vertAlign w:val="superscript"/>
      </w:rPr>
      <w:t>2</w:t>
    </w:r>
    <w:r>
      <w:rPr>
        <w:sz w:val="25"/>
        <w:vertAlign w:val="superscript"/>
      </w:rPr>
      <w:fldChar w:fldCharType="end"/>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3D471" w14:textId="77777777" w:rsidR="000825E9" w:rsidRDefault="00000000">
    <w:pPr>
      <w:tabs>
        <w:tab w:val="center" w:pos="2004"/>
        <w:tab w:val="center" w:pos="5811"/>
        <w:tab w:val="right" w:pos="10262"/>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720704" behindDoc="0" locked="0" layoutInCell="1" allowOverlap="1" wp14:anchorId="16136D19" wp14:editId="024D1946">
              <wp:simplePos x="0" y="0"/>
              <wp:positionH relativeFrom="page">
                <wp:posOffset>972000</wp:posOffset>
              </wp:positionH>
              <wp:positionV relativeFrom="page">
                <wp:posOffset>9560751</wp:posOffset>
              </wp:positionV>
              <wp:extent cx="6012000" cy="53975"/>
              <wp:effectExtent l="0" t="0" r="0" b="0"/>
              <wp:wrapSquare wrapText="bothSides"/>
              <wp:docPr id="43940" name="Group 43940"/>
              <wp:cNvGraphicFramePr/>
              <a:graphic xmlns:a="http://schemas.openxmlformats.org/drawingml/2006/main">
                <a:graphicData uri="http://schemas.microsoft.com/office/word/2010/wordprocessingGroup">
                  <wpg:wgp>
                    <wpg:cNvGrpSpPr/>
                    <wpg:grpSpPr>
                      <a:xfrm>
                        <a:off x="0" y="0"/>
                        <a:ext cx="6012000" cy="53975"/>
                        <a:chOff x="0" y="0"/>
                        <a:chExt cx="6012000" cy="53975"/>
                      </a:xfrm>
                    </wpg:grpSpPr>
                    <wps:wsp>
                      <wps:cNvPr id="43941" name="Shape 43941"/>
                      <wps:cNvSpPr/>
                      <wps:spPr>
                        <a:xfrm>
                          <a:off x="0" y="0"/>
                          <a:ext cx="6012000" cy="0"/>
                        </a:xfrm>
                        <a:custGeom>
                          <a:avLst/>
                          <a:gdLst/>
                          <a:ahLst/>
                          <a:cxnLst/>
                          <a:rect l="0" t="0" r="0" b="0"/>
                          <a:pathLst>
                            <a:path w="6012000">
                              <a:moveTo>
                                <a:pt x="0" y="0"/>
                              </a:moveTo>
                              <a:lnTo>
                                <a:pt x="60120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3942" name="Shape 43942"/>
                      <wps:cNvSpPr/>
                      <wps:spPr>
                        <a:xfrm>
                          <a:off x="0" y="53975"/>
                          <a:ext cx="6012000" cy="0"/>
                        </a:xfrm>
                        <a:custGeom>
                          <a:avLst/>
                          <a:gdLst/>
                          <a:ahLst/>
                          <a:cxnLst/>
                          <a:rect l="0" t="0" r="0" b="0"/>
                          <a:pathLst>
                            <a:path w="6012000">
                              <a:moveTo>
                                <a:pt x="0" y="0"/>
                              </a:moveTo>
                              <a:lnTo>
                                <a:pt x="60120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940" style="width:473.386pt;height:4.25pt;position:absolute;mso-position-horizontal-relative:page;mso-position-horizontal:absolute;margin-left:76.5354pt;mso-position-vertical-relative:page;margin-top:752.815pt;" coordsize="60120,539">
              <v:shape id="Shape 43941" style="position:absolute;width:60120;height:0;left:0;top:0;" coordsize="6012000,0" path="m0,0l6012000,0">
                <v:stroke weight="1pt" endcap="round" joinstyle="miter" miterlimit="10" on="true" color="#000000"/>
                <v:fill on="false" color="#000000" opacity="0"/>
              </v:shape>
              <v:shape id="Shape 43942" style="position:absolute;width:60120;height:0;left:0;top:539;" coordsize="6012000,0" path="m0,0l6012000,0">
                <v:stroke weight="2.5pt" endcap="round" joinstyle="miter" miterlimit="10" on="true" color="#000000"/>
                <v:fill on="false" color="#000000" opacity="0"/>
              </v:shape>
              <w10:wrap type="square"/>
            </v:group>
          </w:pict>
        </mc:Fallback>
      </mc:AlternateContent>
    </w:r>
    <w:r>
      <w:rPr>
        <w:rFonts w:ascii="Calibri" w:eastAsia="Calibri" w:hAnsi="Calibri" w:cs="Calibri"/>
        <w:sz w:val="22"/>
      </w:rPr>
      <w:tab/>
    </w:r>
    <w:r>
      <w:rPr>
        <w:sz w:val="18"/>
      </w:rPr>
      <w:t>©</w:t>
    </w:r>
    <w:r>
      <w:rPr>
        <w:sz w:val="16"/>
      </w:rPr>
      <w:t xml:space="preserve"> 2019 Microchip Technology Inc.</w:t>
    </w:r>
    <w:r>
      <w:rPr>
        <w:sz w:val="16"/>
      </w:rPr>
      <w:tab/>
    </w:r>
    <w:r>
      <w:rPr>
        <w:b/>
        <w:color w:val="656565"/>
      </w:rPr>
      <w:t xml:space="preserve"> User Guide</w:t>
    </w:r>
    <w:r>
      <w:rPr>
        <w:b/>
        <w:color w:val="656565"/>
      </w:rPr>
      <w:tab/>
    </w:r>
    <w:r>
      <w:rPr>
        <w:sz w:val="25"/>
        <w:vertAlign w:val="superscript"/>
      </w:rPr>
      <w:t xml:space="preserve">DS50002850B-page </w:t>
    </w:r>
    <w:r>
      <w:fldChar w:fldCharType="begin"/>
    </w:r>
    <w:r>
      <w:instrText xml:space="preserve"> PAGE   \* MERGEFORMAT </w:instrText>
    </w:r>
    <w:r>
      <w:fldChar w:fldCharType="separate"/>
    </w:r>
    <w:r>
      <w:rPr>
        <w:sz w:val="25"/>
        <w:vertAlign w:val="superscript"/>
      </w:rPr>
      <w:t>2</w:t>
    </w:r>
    <w:r>
      <w:rPr>
        <w:sz w:val="25"/>
        <w:vertAlign w:val="superscript"/>
      </w:rPr>
      <w:fldChar w:fldCharType="end"/>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D1B6A" w14:textId="77777777" w:rsidR="000825E9" w:rsidRDefault="000825E9">
    <w:pPr>
      <w:spacing w:after="160" w:line="259" w:lineRule="auto"/>
      <w:ind w:left="0" w:firstLine="0"/>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151F1" w14:textId="77777777" w:rsidR="000825E9" w:rsidRDefault="000825E9">
    <w:pPr>
      <w:spacing w:after="160" w:line="259" w:lineRule="auto"/>
      <w:ind w:left="0" w:firstLine="0"/>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E8D76" w14:textId="77777777" w:rsidR="000825E9" w:rsidRDefault="000825E9">
    <w:pPr>
      <w:spacing w:after="160" w:line="259" w:lineRule="auto"/>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73B2A" w14:textId="77777777" w:rsidR="000825E9" w:rsidRDefault="00000000">
    <w:pPr>
      <w:tabs>
        <w:tab w:val="center" w:pos="2004"/>
        <w:tab w:val="center" w:pos="5811"/>
        <w:tab w:val="right" w:pos="10262"/>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55939E03" wp14:editId="1B21B687">
              <wp:simplePos x="0" y="0"/>
              <wp:positionH relativeFrom="page">
                <wp:posOffset>972000</wp:posOffset>
              </wp:positionH>
              <wp:positionV relativeFrom="page">
                <wp:posOffset>9560751</wp:posOffset>
              </wp:positionV>
              <wp:extent cx="6012000" cy="53975"/>
              <wp:effectExtent l="0" t="0" r="0" b="0"/>
              <wp:wrapSquare wrapText="bothSides"/>
              <wp:docPr id="43234" name="Group 43234"/>
              <wp:cNvGraphicFramePr/>
              <a:graphic xmlns:a="http://schemas.openxmlformats.org/drawingml/2006/main">
                <a:graphicData uri="http://schemas.microsoft.com/office/word/2010/wordprocessingGroup">
                  <wpg:wgp>
                    <wpg:cNvGrpSpPr/>
                    <wpg:grpSpPr>
                      <a:xfrm>
                        <a:off x="0" y="0"/>
                        <a:ext cx="6012000" cy="53975"/>
                        <a:chOff x="0" y="0"/>
                        <a:chExt cx="6012000" cy="53975"/>
                      </a:xfrm>
                    </wpg:grpSpPr>
                    <wps:wsp>
                      <wps:cNvPr id="43235" name="Shape 43235"/>
                      <wps:cNvSpPr/>
                      <wps:spPr>
                        <a:xfrm>
                          <a:off x="0" y="0"/>
                          <a:ext cx="6012000" cy="0"/>
                        </a:xfrm>
                        <a:custGeom>
                          <a:avLst/>
                          <a:gdLst/>
                          <a:ahLst/>
                          <a:cxnLst/>
                          <a:rect l="0" t="0" r="0" b="0"/>
                          <a:pathLst>
                            <a:path w="6012000">
                              <a:moveTo>
                                <a:pt x="0" y="0"/>
                              </a:moveTo>
                              <a:lnTo>
                                <a:pt x="60120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3236" name="Shape 43236"/>
                      <wps:cNvSpPr/>
                      <wps:spPr>
                        <a:xfrm>
                          <a:off x="0" y="53975"/>
                          <a:ext cx="6012000" cy="0"/>
                        </a:xfrm>
                        <a:custGeom>
                          <a:avLst/>
                          <a:gdLst/>
                          <a:ahLst/>
                          <a:cxnLst/>
                          <a:rect l="0" t="0" r="0" b="0"/>
                          <a:pathLst>
                            <a:path w="6012000">
                              <a:moveTo>
                                <a:pt x="0" y="0"/>
                              </a:moveTo>
                              <a:lnTo>
                                <a:pt x="60120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234" style="width:473.386pt;height:4.25pt;position:absolute;mso-position-horizontal-relative:page;mso-position-horizontal:absolute;margin-left:76.5354pt;mso-position-vertical-relative:page;margin-top:752.815pt;" coordsize="60120,539">
              <v:shape id="Shape 43235" style="position:absolute;width:60120;height:0;left:0;top:0;" coordsize="6012000,0" path="m0,0l6012000,0">
                <v:stroke weight="1pt" endcap="round" joinstyle="miter" miterlimit="10" on="true" color="#000000"/>
                <v:fill on="false" color="#000000" opacity="0"/>
              </v:shape>
              <v:shape id="Shape 43236" style="position:absolute;width:60120;height:0;left:0;top:539;" coordsize="6012000,0" path="m0,0l6012000,0">
                <v:stroke weight="2.5pt" endcap="round" joinstyle="miter" miterlimit="10" on="true" color="#000000"/>
                <v:fill on="false" color="#000000" opacity="0"/>
              </v:shape>
              <w10:wrap type="square"/>
            </v:group>
          </w:pict>
        </mc:Fallback>
      </mc:AlternateContent>
    </w:r>
    <w:r>
      <w:rPr>
        <w:rFonts w:ascii="Calibri" w:eastAsia="Calibri" w:hAnsi="Calibri" w:cs="Calibri"/>
        <w:sz w:val="22"/>
      </w:rPr>
      <w:tab/>
    </w:r>
    <w:r>
      <w:rPr>
        <w:sz w:val="18"/>
      </w:rPr>
      <w:t>©</w:t>
    </w:r>
    <w:r>
      <w:rPr>
        <w:sz w:val="16"/>
      </w:rPr>
      <w:t xml:space="preserve"> 2019 Microchip Technology Inc.</w:t>
    </w:r>
    <w:r>
      <w:rPr>
        <w:sz w:val="16"/>
      </w:rPr>
      <w:tab/>
    </w:r>
    <w:r>
      <w:rPr>
        <w:b/>
        <w:color w:val="656565"/>
      </w:rPr>
      <w:t xml:space="preserve"> User Guide</w:t>
    </w:r>
    <w:r>
      <w:rPr>
        <w:b/>
        <w:color w:val="656565"/>
      </w:rPr>
      <w:tab/>
    </w:r>
    <w:r>
      <w:rPr>
        <w:sz w:val="25"/>
        <w:vertAlign w:val="superscript"/>
      </w:rPr>
      <w:t xml:space="preserve">DS50002850B-page </w:t>
    </w:r>
    <w:r>
      <w:fldChar w:fldCharType="begin"/>
    </w:r>
    <w:r>
      <w:instrText xml:space="preserve"> PAGE   \* MERGEFORMAT </w:instrText>
    </w:r>
    <w:r>
      <w:fldChar w:fldCharType="separate"/>
    </w:r>
    <w:r>
      <w:rPr>
        <w:sz w:val="25"/>
        <w:vertAlign w:val="superscript"/>
      </w:rPr>
      <w:t>2</w:t>
    </w:r>
    <w:r>
      <w:rPr>
        <w:sz w:val="25"/>
        <w:vertAlign w:val="superscript"/>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6D2119" w14:textId="77777777" w:rsidR="000825E9" w:rsidRDefault="00000000">
    <w:pPr>
      <w:tabs>
        <w:tab w:val="center" w:pos="2004"/>
        <w:tab w:val="center" w:pos="5811"/>
        <w:tab w:val="right" w:pos="10262"/>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77641FEC" wp14:editId="57299A7E">
              <wp:simplePos x="0" y="0"/>
              <wp:positionH relativeFrom="page">
                <wp:posOffset>972000</wp:posOffset>
              </wp:positionH>
              <wp:positionV relativeFrom="page">
                <wp:posOffset>9560751</wp:posOffset>
              </wp:positionV>
              <wp:extent cx="6012000" cy="53975"/>
              <wp:effectExtent l="0" t="0" r="0" b="0"/>
              <wp:wrapSquare wrapText="bothSides"/>
              <wp:docPr id="43209" name="Group 43209"/>
              <wp:cNvGraphicFramePr/>
              <a:graphic xmlns:a="http://schemas.openxmlformats.org/drawingml/2006/main">
                <a:graphicData uri="http://schemas.microsoft.com/office/word/2010/wordprocessingGroup">
                  <wpg:wgp>
                    <wpg:cNvGrpSpPr/>
                    <wpg:grpSpPr>
                      <a:xfrm>
                        <a:off x="0" y="0"/>
                        <a:ext cx="6012000" cy="53975"/>
                        <a:chOff x="0" y="0"/>
                        <a:chExt cx="6012000" cy="53975"/>
                      </a:xfrm>
                    </wpg:grpSpPr>
                    <wps:wsp>
                      <wps:cNvPr id="43210" name="Shape 43210"/>
                      <wps:cNvSpPr/>
                      <wps:spPr>
                        <a:xfrm>
                          <a:off x="0" y="0"/>
                          <a:ext cx="6012000" cy="0"/>
                        </a:xfrm>
                        <a:custGeom>
                          <a:avLst/>
                          <a:gdLst/>
                          <a:ahLst/>
                          <a:cxnLst/>
                          <a:rect l="0" t="0" r="0" b="0"/>
                          <a:pathLst>
                            <a:path w="6012000">
                              <a:moveTo>
                                <a:pt x="0" y="0"/>
                              </a:moveTo>
                              <a:lnTo>
                                <a:pt x="60120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3211" name="Shape 43211"/>
                      <wps:cNvSpPr/>
                      <wps:spPr>
                        <a:xfrm>
                          <a:off x="0" y="53975"/>
                          <a:ext cx="6012000" cy="0"/>
                        </a:xfrm>
                        <a:custGeom>
                          <a:avLst/>
                          <a:gdLst/>
                          <a:ahLst/>
                          <a:cxnLst/>
                          <a:rect l="0" t="0" r="0" b="0"/>
                          <a:pathLst>
                            <a:path w="6012000">
                              <a:moveTo>
                                <a:pt x="0" y="0"/>
                              </a:moveTo>
                              <a:lnTo>
                                <a:pt x="60120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209" style="width:473.386pt;height:4.25pt;position:absolute;mso-position-horizontal-relative:page;mso-position-horizontal:absolute;margin-left:76.5354pt;mso-position-vertical-relative:page;margin-top:752.815pt;" coordsize="60120,539">
              <v:shape id="Shape 43210" style="position:absolute;width:60120;height:0;left:0;top:0;" coordsize="6012000,0" path="m0,0l6012000,0">
                <v:stroke weight="1pt" endcap="round" joinstyle="miter" miterlimit="10" on="true" color="#000000"/>
                <v:fill on="false" color="#000000" opacity="0"/>
              </v:shape>
              <v:shape id="Shape 43211" style="position:absolute;width:60120;height:0;left:0;top:539;" coordsize="6012000,0" path="m0,0l6012000,0">
                <v:stroke weight="2.5pt" endcap="round" joinstyle="miter" miterlimit="10" on="true" color="#000000"/>
                <v:fill on="false" color="#000000" opacity="0"/>
              </v:shape>
              <w10:wrap type="square"/>
            </v:group>
          </w:pict>
        </mc:Fallback>
      </mc:AlternateContent>
    </w:r>
    <w:r>
      <w:rPr>
        <w:rFonts w:ascii="Calibri" w:eastAsia="Calibri" w:hAnsi="Calibri" w:cs="Calibri"/>
        <w:sz w:val="22"/>
      </w:rPr>
      <w:tab/>
    </w:r>
    <w:r>
      <w:rPr>
        <w:sz w:val="18"/>
      </w:rPr>
      <w:t>©</w:t>
    </w:r>
    <w:r>
      <w:rPr>
        <w:sz w:val="16"/>
      </w:rPr>
      <w:t xml:space="preserve"> 2019 Microchip Technology Inc.</w:t>
    </w:r>
    <w:r>
      <w:rPr>
        <w:sz w:val="16"/>
      </w:rPr>
      <w:tab/>
    </w:r>
    <w:r>
      <w:rPr>
        <w:b/>
        <w:color w:val="656565"/>
      </w:rPr>
      <w:t xml:space="preserve"> User Guide</w:t>
    </w:r>
    <w:r>
      <w:rPr>
        <w:b/>
        <w:color w:val="656565"/>
      </w:rPr>
      <w:tab/>
    </w:r>
    <w:r>
      <w:rPr>
        <w:sz w:val="25"/>
        <w:vertAlign w:val="superscript"/>
      </w:rPr>
      <w:t xml:space="preserve">DS50002850B-page </w:t>
    </w:r>
    <w:r>
      <w:fldChar w:fldCharType="begin"/>
    </w:r>
    <w:r>
      <w:instrText xml:space="preserve"> PAGE   \* MERGEFORMAT </w:instrText>
    </w:r>
    <w:r>
      <w:fldChar w:fldCharType="separate"/>
    </w:r>
    <w:r>
      <w:rPr>
        <w:sz w:val="25"/>
        <w:vertAlign w:val="superscript"/>
      </w:rPr>
      <w:t>2</w:t>
    </w:r>
    <w:r>
      <w:rPr>
        <w:sz w:val="25"/>
        <w:vertAlign w:val="superscript"/>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8FCE18" w14:textId="77777777" w:rsidR="000825E9" w:rsidRDefault="00000000">
    <w:pPr>
      <w:tabs>
        <w:tab w:val="center" w:pos="2004"/>
        <w:tab w:val="center" w:pos="5811"/>
        <w:tab w:val="right" w:pos="10262"/>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482C58BD" wp14:editId="6855391A">
              <wp:simplePos x="0" y="0"/>
              <wp:positionH relativeFrom="page">
                <wp:posOffset>972000</wp:posOffset>
              </wp:positionH>
              <wp:positionV relativeFrom="page">
                <wp:posOffset>9560751</wp:posOffset>
              </wp:positionV>
              <wp:extent cx="6012000" cy="53975"/>
              <wp:effectExtent l="0" t="0" r="0" b="0"/>
              <wp:wrapSquare wrapText="bothSides"/>
              <wp:docPr id="43184" name="Group 43184"/>
              <wp:cNvGraphicFramePr/>
              <a:graphic xmlns:a="http://schemas.openxmlformats.org/drawingml/2006/main">
                <a:graphicData uri="http://schemas.microsoft.com/office/word/2010/wordprocessingGroup">
                  <wpg:wgp>
                    <wpg:cNvGrpSpPr/>
                    <wpg:grpSpPr>
                      <a:xfrm>
                        <a:off x="0" y="0"/>
                        <a:ext cx="6012000" cy="53975"/>
                        <a:chOff x="0" y="0"/>
                        <a:chExt cx="6012000" cy="53975"/>
                      </a:xfrm>
                    </wpg:grpSpPr>
                    <wps:wsp>
                      <wps:cNvPr id="43185" name="Shape 43185"/>
                      <wps:cNvSpPr/>
                      <wps:spPr>
                        <a:xfrm>
                          <a:off x="0" y="0"/>
                          <a:ext cx="6012000" cy="0"/>
                        </a:xfrm>
                        <a:custGeom>
                          <a:avLst/>
                          <a:gdLst/>
                          <a:ahLst/>
                          <a:cxnLst/>
                          <a:rect l="0" t="0" r="0" b="0"/>
                          <a:pathLst>
                            <a:path w="6012000">
                              <a:moveTo>
                                <a:pt x="0" y="0"/>
                              </a:moveTo>
                              <a:lnTo>
                                <a:pt x="60120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3186" name="Shape 43186"/>
                      <wps:cNvSpPr/>
                      <wps:spPr>
                        <a:xfrm>
                          <a:off x="0" y="53975"/>
                          <a:ext cx="6012000" cy="0"/>
                        </a:xfrm>
                        <a:custGeom>
                          <a:avLst/>
                          <a:gdLst/>
                          <a:ahLst/>
                          <a:cxnLst/>
                          <a:rect l="0" t="0" r="0" b="0"/>
                          <a:pathLst>
                            <a:path w="6012000">
                              <a:moveTo>
                                <a:pt x="0" y="0"/>
                              </a:moveTo>
                              <a:lnTo>
                                <a:pt x="60120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184" style="width:473.386pt;height:4.25pt;position:absolute;mso-position-horizontal-relative:page;mso-position-horizontal:absolute;margin-left:76.5354pt;mso-position-vertical-relative:page;margin-top:752.815pt;" coordsize="60120,539">
              <v:shape id="Shape 43185" style="position:absolute;width:60120;height:0;left:0;top:0;" coordsize="6012000,0" path="m0,0l6012000,0">
                <v:stroke weight="1pt" endcap="round" joinstyle="miter" miterlimit="10" on="true" color="#000000"/>
                <v:fill on="false" color="#000000" opacity="0"/>
              </v:shape>
              <v:shape id="Shape 43186" style="position:absolute;width:60120;height:0;left:0;top:539;" coordsize="6012000,0" path="m0,0l6012000,0">
                <v:stroke weight="2.5pt" endcap="round" joinstyle="miter" miterlimit="10" on="true" color="#000000"/>
                <v:fill on="false" color="#000000" opacity="0"/>
              </v:shape>
              <w10:wrap type="square"/>
            </v:group>
          </w:pict>
        </mc:Fallback>
      </mc:AlternateContent>
    </w:r>
    <w:r>
      <w:rPr>
        <w:rFonts w:ascii="Calibri" w:eastAsia="Calibri" w:hAnsi="Calibri" w:cs="Calibri"/>
        <w:sz w:val="22"/>
      </w:rPr>
      <w:tab/>
    </w:r>
    <w:r>
      <w:rPr>
        <w:sz w:val="18"/>
      </w:rPr>
      <w:t>©</w:t>
    </w:r>
    <w:r>
      <w:rPr>
        <w:sz w:val="16"/>
      </w:rPr>
      <w:t xml:space="preserve"> 2019 Microchip Technology Inc.</w:t>
    </w:r>
    <w:r>
      <w:rPr>
        <w:sz w:val="16"/>
      </w:rPr>
      <w:tab/>
    </w:r>
    <w:r>
      <w:rPr>
        <w:b/>
        <w:color w:val="656565"/>
      </w:rPr>
      <w:t xml:space="preserve"> User Guide</w:t>
    </w:r>
    <w:r>
      <w:rPr>
        <w:b/>
        <w:color w:val="656565"/>
      </w:rPr>
      <w:tab/>
    </w:r>
    <w:r>
      <w:rPr>
        <w:sz w:val="25"/>
        <w:vertAlign w:val="superscript"/>
      </w:rPr>
      <w:t xml:space="preserve">DS50002850B-page </w:t>
    </w:r>
    <w:r>
      <w:fldChar w:fldCharType="begin"/>
    </w:r>
    <w:r>
      <w:instrText xml:space="preserve"> PAGE   \* MERGEFORMAT </w:instrText>
    </w:r>
    <w:r>
      <w:fldChar w:fldCharType="separate"/>
    </w:r>
    <w:r>
      <w:rPr>
        <w:sz w:val="25"/>
        <w:vertAlign w:val="superscript"/>
      </w:rPr>
      <w:t>2</w:t>
    </w:r>
    <w:r>
      <w:rPr>
        <w:sz w:val="25"/>
        <w:vertAlign w:val="superscript"/>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9743C" w14:textId="77777777" w:rsidR="000825E9" w:rsidRDefault="00000000">
    <w:pPr>
      <w:tabs>
        <w:tab w:val="center" w:pos="2004"/>
        <w:tab w:val="center" w:pos="5811"/>
        <w:tab w:val="right" w:pos="10179"/>
      </w:tabs>
      <w:spacing w:after="0" w:line="259" w:lineRule="auto"/>
      <w:ind w:left="0" w:right="-26" w:firstLine="0"/>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0FD69EC7" wp14:editId="3796034C">
              <wp:simplePos x="0" y="0"/>
              <wp:positionH relativeFrom="page">
                <wp:posOffset>972000</wp:posOffset>
              </wp:positionH>
              <wp:positionV relativeFrom="page">
                <wp:posOffset>9560751</wp:posOffset>
              </wp:positionV>
              <wp:extent cx="6012000" cy="53975"/>
              <wp:effectExtent l="0" t="0" r="0" b="0"/>
              <wp:wrapSquare wrapText="bothSides"/>
              <wp:docPr id="43319" name="Group 43319"/>
              <wp:cNvGraphicFramePr/>
              <a:graphic xmlns:a="http://schemas.openxmlformats.org/drawingml/2006/main">
                <a:graphicData uri="http://schemas.microsoft.com/office/word/2010/wordprocessingGroup">
                  <wpg:wgp>
                    <wpg:cNvGrpSpPr/>
                    <wpg:grpSpPr>
                      <a:xfrm>
                        <a:off x="0" y="0"/>
                        <a:ext cx="6012000" cy="53975"/>
                        <a:chOff x="0" y="0"/>
                        <a:chExt cx="6012000" cy="53975"/>
                      </a:xfrm>
                    </wpg:grpSpPr>
                    <wps:wsp>
                      <wps:cNvPr id="43320" name="Shape 43320"/>
                      <wps:cNvSpPr/>
                      <wps:spPr>
                        <a:xfrm>
                          <a:off x="0" y="0"/>
                          <a:ext cx="6012000" cy="0"/>
                        </a:xfrm>
                        <a:custGeom>
                          <a:avLst/>
                          <a:gdLst/>
                          <a:ahLst/>
                          <a:cxnLst/>
                          <a:rect l="0" t="0" r="0" b="0"/>
                          <a:pathLst>
                            <a:path w="6012000">
                              <a:moveTo>
                                <a:pt x="0" y="0"/>
                              </a:moveTo>
                              <a:lnTo>
                                <a:pt x="60120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3321" name="Shape 43321"/>
                      <wps:cNvSpPr/>
                      <wps:spPr>
                        <a:xfrm>
                          <a:off x="0" y="53975"/>
                          <a:ext cx="6012000" cy="0"/>
                        </a:xfrm>
                        <a:custGeom>
                          <a:avLst/>
                          <a:gdLst/>
                          <a:ahLst/>
                          <a:cxnLst/>
                          <a:rect l="0" t="0" r="0" b="0"/>
                          <a:pathLst>
                            <a:path w="6012000">
                              <a:moveTo>
                                <a:pt x="0" y="0"/>
                              </a:moveTo>
                              <a:lnTo>
                                <a:pt x="60120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319" style="width:473.386pt;height:4.25pt;position:absolute;mso-position-horizontal-relative:page;mso-position-horizontal:absolute;margin-left:76.5354pt;mso-position-vertical-relative:page;margin-top:752.815pt;" coordsize="60120,539">
              <v:shape id="Shape 43320" style="position:absolute;width:60120;height:0;left:0;top:0;" coordsize="6012000,0" path="m0,0l6012000,0">
                <v:stroke weight="1pt" endcap="round" joinstyle="miter" miterlimit="10" on="true" color="#000000"/>
                <v:fill on="false" color="#000000" opacity="0"/>
              </v:shape>
              <v:shape id="Shape 43321" style="position:absolute;width:60120;height:0;left:0;top:539;" coordsize="6012000,0" path="m0,0l6012000,0">
                <v:stroke weight="2.5pt" endcap="round" joinstyle="miter" miterlimit="10" on="true" color="#000000"/>
                <v:fill on="false" color="#000000" opacity="0"/>
              </v:shape>
              <w10:wrap type="square"/>
            </v:group>
          </w:pict>
        </mc:Fallback>
      </mc:AlternateContent>
    </w:r>
    <w:r>
      <w:rPr>
        <w:rFonts w:ascii="Calibri" w:eastAsia="Calibri" w:hAnsi="Calibri" w:cs="Calibri"/>
        <w:sz w:val="22"/>
      </w:rPr>
      <w:tab/>
    </w:r>
    <w:r>
      <w:rPr>
        <w:sz w:val="18"/>
      </w:rPr>
      <w:t>©</w:t>
    </w:r>
    <w:r>
      <w:rPr>
        <w:sz w:val="16"/>
      </w:rPr>
      <w:t xml:space="preserve"> 2019 Microchip Technology Inc.</w:t>
    </w:r>
    <w:r>
      <w:rPr>
        <w:sz w:val="16"/>
      </w:rPr>
      <w:tab/>
    </w:r>
    <w:r>
      <w:rPr>
        <w:b/>
        <w:color w:val="656565"/>
      </w:rPr>
      <w:t xml:space="preserve"> User Guide</w:t>
    </w:r>
    <w:r>
      <w:rPr>
        <w:b/>
        <w:color w:val="656565"/>
      </w:rPr>
      <w:tab/>
    </w:r>
    <w:r>
      <w:rPr>
        <w:sz w:val="25"/>
        <w:vertAlign w:val="superscript"/>
      </w:rPr>
      <w:t xml:space="preserve">DS50002850B-page </w:t>
    </w:r>
    <w:r>
      <w:fldChar w:fldCharType="begin"/>
    </w:r>
    <w:r>
      <w:instrText xml:space="preserve"> PAGE   \* MERGEFORMAT </w:instrText>
    </w:r>
    <w:r>
      <w:fldChar w:fldCharType="separate"/>
    </w:r>
    <w:r>
      <w:rPr>
        <w:sz w:val="25"/>
        <w:vertAlign w:val="superscript"/>
      </w:rPr>
      <w:t>2</w:t>
    </w:r>
    <w:r>
      <w:rPr>
        <w:sz w:val="25"/>
        <w:vertAlign w:val="superscript"/>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E740A" w14:textId="77777777" w:rsidR="000825E9" w:rsidRDefault="00000000">
    <w:pPr>
      <w:tabs>
        <w:tab w:val="center" w:pos="2004"/>
        <w:tab w:val="center" w:pos="5811"/>
        <w:tab w:val="right" w:pos="10179"/>
      </w:tabs>
      <w:spacing w:after="0" w:line="259" w:lineRule="auto"/>
      <w:ind w:left="0" w:right="-26" w:firstLine="0"/>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11094DA2" wp14:editId="2CF3FD38">
              <wp:simplePos x="0" y="0"/>
              <wp:positionH relativeFrom="page">
                <wp:posOffset>972000</wp:posOffset>
              </wp:positionH>
              <wp:positionV relativeFrom="page">
                <wp:posOffset>9560751</wp:posOffset>
              </wp:positionV>
              <wp:extent cx="6012000" cy="53975"/>
              <wp:effectExtent l="0" t="0" r="0" b="0"/>
              <wp:wrapSquare wrapText="bothSides"/>
              <wp:docPr id="43291" name="Group 43291"/>
              <wp:cNvGraphicFramePr/>
              <a:graphic xmlns:a="http://schemas.openxmlformats.org/drawingml/2006/main">
                <a:graphicData uri="http://schemas.microsoft.com/office/word/2010/wordprocessingGroup">
                  <wpg:wgp>
                    <wpg:cNvGrpSpPr/>
                    <wpg:grpSpPr>
                      <a:xfrm>
                        <a:off x="0" y="0"/>
                        <a:ext cx="6012000" cy="53975"/>
                        <a:chOff x="0" y="0"/>
                        <a:chExt cx="6012000" cy="53975"/>
                      </a:xfrm>
                    </wpg:grpSpPr>
                    <wps:wsp>
                      <wps:cNvPr id="43292" name="Shape 43292"/>
                      <wps:cNvSpPr/>
                      <wps:spPr>
                        <a:xfrm>
                          <a:off x="0" y="0"/>
                          <a:ext cx="6012000" cy="0"/>
                        </a:xfrm>
                        <a:custGeom>
                          <a:avLst/>
                          <a:gdLst/>
                          <a:ahLst/>
                          <a:cxnLst/>
                          <a:rect l="0" t="0" r="0" b="0"/>
                          <a:pathLst>
                            <a:path w="6012000">
                              <a:moveTo>
                                <a:pt x="0" y="0"/>
                              </a:moveTo>
                              <a:lnTo>
                                <a:pt x="60120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3293" name="Shape 43293"/>
                      <wps:cNvSpPr/>
                      <wps:spPr>
                        <a:xfrm>
                          <a:off x="0" y="53975"/>
                          <a:ext cx="6012000" cy="0"/>
                        </a:xfrm>
                        <a:custGeom>
                          <a:avLst/>
                          <a:gdLst/>
                          <a:ahLst/>
                          <a:cxnLst/>
                          <a:rect l="0" t="0" r="0" b="0"/>
                          <a:pathLst>
                            <a:path w="6012000">
                              <a:moveTo>
                                <a:pt x="0" y="0"/>
                              </a:moveTo>
                              <a:lnTo>
                                <a:pt x="60120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291" style="width:473.386pt;height:4.25pt;position:absolute;mso-position-horizontal-relative:page;mso-position-horizontal:absolute;margin-left:76.5354pt;mso-position-vertical-relative:page;margin-top:752.815pt;" coordsize="60120,539">
              <v:shape id="Shape 43292" style="position:absolute;width:60120;height:0;left:0;top:0;" coordsize="6012000,0" path="m0,0l6012000,0">
                <v:stroke weight="1pt" endcap="round" joinstyle="miter" miterlimit="10" on="true" color="#000000"/>
                <v:fill on="false" color="#000000" opacity="0"/>
              </v:shape>
              <v:shape id="Shape 43293" style="position:absolute;width:60120;height:0;left:0;top:539;" coordsize="6012000,0" path="m0,0l6012000,0">
                <v:stroke weight="2.5pt" endcap="round" joinstyle="miter" miterlimit="10" on="true" color="#000000"/>
                <v:fill on="false" color="#000000" opacity="0"/>
              </v:shape>
              <w10:wrap type="square"/>
            </v:group>
          </w:pict>
        </mc:Fallback>
      </mc:AlternateContent>
    </w:r>
    <w:r>
      <w:rPr>
        <w:rFonts w:ascii="Calibri" w:eastAsia="Calibri" w:hAnsi="Calibri" w:cs="Calibri"/>
        <w:sz w:val="22"/>
      </w:rPr>
      <w:tab/>
    </w:r>
    <w:r>
      <w:rPr>
        <w:sz w:val="18"/>
      </w:rPr>
      <w:t>©</w:t>
    </w:r>
    <w:r>
      <w:rPr>
        <w:sz w:val="16"/>
      </w:rPr>
      <w:t xml:space="preserve"> 2019 Microchip Technology Inc.</w:t>
    </w:r>
    <w:r>
      <w:rPr>
        <w:sz w:val="16"/>
      </w:rPr>
      <w:tab/>
    </w:r>
    <w:r>
      <w:rPr>
        <w:b/>
        <w:color w:val="656565"/>
      </w:rPr>
      <w:t xml:space="preserve"> User Guide</w:t>
    </w:r>
    <w:r>
      <w:rPr>
        <w:b/>
        <w:color w:val="656565"/>
      </w:rPr>
      <w:tab/>
    </w:r>
    <w:r>
      <w:rPr>
        <w:sz w:val="25"/>
        <w:vertAlign w:val="superscript"/>
      </w:rPr>
      <w:t xml:space="preserve">DS50002850B-page </w:t>
    </w:r>
    <w:r>
      <w:fldChar w:fldCharType="begin"/>
    </w:r>
    <w:r>
      <w:instrText xml:space="preserve"> PAGE   \* MERGEFORMAT </w:instrText>
    </w:r>
    <w:r>
      <w:fldChar w:fldCharType="separate"/>
    </w:r>
    <w:r>
      <w:rPr>
        <w:sz w:val="25"/>
        <w:vertAlign w:val="superscript"/>
      </w:rPr>
      <w:t>2</w:t>
    </w:r>
    <w:r>
      <w:rPr>
        <w:sz w:val="25"/>
        <w:vertAlign w:val="superscript"/>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19D9A" w14:textId="77777777" w:rsidR="000825E9" w:rsidRDefault="00000000">
    <w:pPr>
      <w:tabs>
        <w:tab w:val="center" w:pos="2004"/>
        <w:tab w:val="center" w:pos="5811"/>
        <w:tab w:val="right" w:pos="10179"/>
      </w:tabs>
      <w:spacing w:after="0" w:line="259" w:lineRule="auto"/>
      <w:ind w:left="0" w:right="-26" w:firstLine="0"/>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7E9FF701" wp14:editId="59D3CEFB">
              <wp:simplePos x="0" y="0"/>
              <wp:positionH relativeFrom="page">
                <wp:posOffset>972000</wp:posOffset>
              </wp:positionH>
              <wp:positionV relativeFrom="page">
                <wp:posOffset>9560751</wp:posOffset>
              </wp:positionV>
              <wp:extent cx="6012000" cy="53975"/>
              <wp:effectExtent l="0" t="0" r="0" b="0"/>
              <wp:wrapSquare wrapText="bothSides"/>
              <wp:docPr id="43263" name="Group 43263"/>
              <wp:cNvGraphicFramePr/>
              <a:graphic xmlns:a="http://schemas.openxmlformats.org/drawingml/2006/main">
                <a:graphicData uri="http://schemas.microsoft.com/office/word/2010/wordprocessingGroup">
                  <wpg:wgp>
                    <wpg:cNvGrpSpPr/>
                    <wpg:grpSpPr>
                      <a:xfrm>
                        <a:off x="0" y="0"/>
                        <a:ext cx="6012000" cy="53975"/>
                        <a:chOff x="0" y="0"/>
                        <a:chExt cx="6012000" cy="53975"/>
                      </a:xfrm>
                    </wpg:grpSpPr>
                    <wps:wsp>
                      <wps:cNvPr id="43264" name="Shape 43264"/>
                      <wps:cNvSpPr/>
                      <wps:spPr>
                        <a:xfrm>
                          <a:off x="0" y="0"/>
                          <a:ext cx="6012000" cy="0"/>
                        </a:xfrm>
                        <a:custGeom>
                          <a:avLst/>
                          <a:gdLst/>
                          <a:ahLst/>
                          <a:cxnLst/>
                          <a:rect l="0" t="0" r="0" b="0"/>
                          <a:pathLst>
                            <a:path w="6012000">
                              <a:moveTo>
                                <a:pt x="0" y="0"/>
                              </a:moveTo>
                              <a:lnTo>
                                <a:pt x="60120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s:wsp>
                      <wps:cNvPr id="43265" name="Shape 43265"/>
                      <wps:cNvSpPr/>
                      <wps:spPr>
                        <a:xfrm>
                          <a:off x="0" y="53975"/>
                          <a:ext cx="6012000" cy="0"/>
                        </a:xfrm>
                        <a:custGeom>
                          <a:avLst/>
                          <a:gdLst/>
                          <a:ahLst/>
                          <a:cxnLst/>
                          <a:rect l="0" t="0" r="0" b="0"/>
                          <a:pathLst>
                            <a:path w="6012000">
                              <a:moveTo>
                                <a:pt x="0" y="0"/>
                              </a:moveTo>
                              <a:lnTo>
                                <a:pt x="60120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263" style="width:473.386pt;height:4.25pt;position:absolute;mso-position-horizontal-relative:page;mso-position-horizontal:absolute;margin-left:76.5354pt;mso-position-vertical-relative:page;margin-top:752.815pt;" coordsize="60120,539">
              <v:shape id="Shape 43264" style="position:absolute;width:60120;height:0;left:0;top:0;" coordsize="6012000,0" path="m0,0l6012000,0">
                <v:stroke weight="1pt" endcap="round" joinstyle="miter" miterlimit="10" on="true" color="#000000"/>
                <v:fill on="false" color="#000000" opacity="0"/>
              </v:shape>
              <v:shape id="Shape 43265" style="position:absolute;width:60120;height:0;left:0;top:539;" coordsize="6012000,0" path="m0,0l6012000,0">
                <v:stroke weight="2.5pt" endcap="round" joinstyle="miter" miterlimit="10" on="true" color="#000000"/>
                <v:fill on="false" color="#000000" opacity="0"/>
              </v:shape>
              <w10:wrap type="square"/>
            </v:group>
          </w:pict>
        </mc:Fallback>
      </mc:AlternateContent>
    </w:r>
    <w:r>
      <w:rPr>
        <w:rFonts w:ascii="Calibri" w:eastAsia="Calibri" w:hAnsi="Calibri" w:cs="Calibri"/>
        <w:sz w:val="22"/>
      </w:rPr>
      <w:tab/>
    </w:r>
    <w:r>
      <w:rPr>
        <w:sz w:val="18"/>
      </w:rPr>
      <w:t>©</w:t>
    </w:r>
    <w:r>
      <w:rPr>
        <w:sz w:val="16"/>
      </w:rPr>
      <w:t xml:space="preserve"> 2019 Microchip Technology Inc.</w:t>
    </w:r>
    <w:r>
      <w:rPr>
        <w:sz w:val="16"/>
      </w:rPr>
      <w:tab/>
    </w:r>
    <w:r>
      <w:rPr>
        <w:b/>
        <w:color w:val="656565"/>
      </w:rPr>
      <w:t xml:space="preserve"> User Guide</w:t>
    </w:r>
    <w:r>
      <w:rPr>
        <w:b/>
        <w:color w:val="656565"/>
      </w:rPr>
      <w:tab/>
    </w:r>
    <w:r>
      <w:rPr>
        <w:sz w:val="25"/>
        <w:vertAlign w:val="superscript"/>
      </w:rPr>
      <w:t xml:space="preserve">DS50002850B-page </w:t>
    </w:r>
    <w:r>
      <w:fldChar w:fldCharType="begin"/>
    </w:r>
    <w:r>
      <w:instrText xml:space="preserve"> PAGE   \* MERGEFORMAT </w:instrText>
    </w:r>
    <w:r>
      <w:fldChar w:fldCharType="separate"/>
    </w:r>
    <w:r>
      <w:rPr>
        <w:sz w:val="25"/>
        <w:vertAlign w:val="superscript"/>
      </w:rPr>
      <w:t>2</w:t>
    </w:r>
    <w:r>
      <w:rPr>
        <w:sz w:val="25"/>
        <w:vertAlign w:val="superscript"/>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208929" w14:textId="77777777" w:rsidR="00816F5C" w:rsidRDefault="00816F5C">
      <w:pPr>
        <w:spacing w:after="0" w:line="240" w:lineRule="auto"/>
      </w:pPr>
      <w:r>
        <w:separator/>
      </w:r>
    </w:p>
  </w:footnote>
  <w:footnote w:type="continuationSeparator" w:id="0">
    <w:p w14:paraId="7B6A04DC" w14:textId="77777777" w:rsidR="00816F5C" w:rsidRDefault="00816F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4EE16" w14:textId="77777777" w:rsidR="000825E9" w:rsidRDefault="00000000">
    <w:pPr>
      <w:spacing w:after="0" w:line="259" w:lineRule="auto"/>
      <w:ind w:left="0" w:right="-57" w:firstLine="0"/>
      <w:jc w:val="right"/>
    </w:pPr>
    <w:r>
      <w:rPr>
        <w:b/>
        <w:sz w:val="33"/>
      </w:rPr>
      <w:t xml:space="preserve"> MiWi</w:t>
    </w:r>
    <w:r>
      <w:rPr>
        <w:b/>
        <w:sz w:val="28"/>
      </w:rPr>
      <w:t>™</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4BF94" w14:textId="77777777" w:rsidR="000825E9" w:rsidRDefault="00000000">
    <w:pPr>
      <w:spacing w:after="0" w:line="259" w:lineRule="auto"/>
      <w:ind w:left="0" w:right="-296" w:firstLine="0"/>
      <w:jc w:val="righ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2DB8697F" wp14:editId="16B3FFB6">
              <wp:simplePos x="0" y="0"/>
              <wp:positionH relativeFrom="page">
                <wp:posOffset>972000</wp:posOffset>
              </wp:positionH>
              <wp:positionV relativeFrom="page">
                <wp:posOffset>801275</wp:posOffset>
              </wp:positionV>
              <wp:extent cx="6012000" cy="53975"/>
              <wp:effectExtent l="0" t="0" r="0" b="0"/>
              <wp:wrapSquare wrapText="bothSides"/>
              <wp:docPr id="43386" name="Group 43386"/>
              <wp:cNvGraphicFramePr/>
              <a:graphic xmlns:a="http://schemas.openxmlformats.org/drawingml/2006/main">
                <a:graphicData uri="http://schemas.microsoft.com/office/word/2010/wordprocessingGroup">
                  <wpg:wgp>
                    <wpg:cNvGrpSpPr/>
                    <wpg:grpSpPr>
                      <a:xfrm>
                        <a:off x="0" y="0"/>
                        <a:ext cx="6012000" cy="53975"/>
                        <a:chOff x="0" y="0"/>
                        <a:chExt cx="6012000" cy="53975"/>
                      </a:xfrm>
                    </wpg:grpSpPr>
                    <wps:wsp>
                      <wps:cNvPr id="43387" name="Shape 43387"/>
                      <wps:cNvSpPr/>
                      <wps:spPr>
                        <a:xfrm>
                          <a:off x="0" y="0"/>
                          <a:ext cx="6012000" cy="0"/>
                        </a:xfrm>
                        <a:custGeom>
                          <a:avLst/>
                          <a:gdLst/>
                          <a:ahLst/>
                          <a:cxnLst/>
                          <a:rect l="0" t="0" r="0" b="0"/>
                          <a:pathLst>
                            <a:path w="6012000">
                              <a:moveTo>
                                <a:pt x="0" y="0"/>
                              </a:moveTo>
                              <a:lnTo>
                                <a:pt x="60120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s:wsp>
                      <wps:cNvPr id="43388" name="Shape 43388"/>
                      <wps:cNvSpPr/>
                      <wps:spPr>
                        <a:xfrm>
                          <a:off x="0" y="53975"/>
                          <a:ext cx="6012000" cy="0"/>
                        </a:xfrm>
                        <a:custGeom>
                          <a:avLst/>
                          <a:gdLst/>
                          <a:ahLst/>
                          <a:cxnLst/>
                          <a:rect l="0" t="0" r="0" b="0"/>
                          <a:pathLst>
                            <a:path w="6012000">
                              <a:moveTo>
                                <a:pt x="0" y="0"/>
                              </a:moveTo>
                              <a:lnTo>
                                <a:pt x="60120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386" style="width:473.386pt;height:4.25pt;position:absolute;mso-position-horizontal-relative:page;mso-position-horizontal:absolute;margin-left:76.5354pt;mso-position-vertical-relative:page;margin-top:63.0925pt;" coordsize="60120,539">
              <v:shape id="Shape 43387" style="position:absolute;width:60120;height:0;left:0;top:0;" coordsize="6012000,0" path="m0,0l6012000,0">
                <v:stroke weight="2.5pt" endcap="round" joinstyle="miter" miterlimit="10" on="true" color="#000000"/>
                <v:fill on="false" color="#000000" opacity="0"/>
              </v:shape>
              <v:shape id="Shape 43388" style="position:absolute;width:60120;height:0;left:0;top:539;" coordsize="6012000,0" path="m0,0l6012000,0">
                <v:stroke weight="1pt" endcap="round" joinstyle="miter" miterlimit="10" on="true" color="#000000"/>
                <v:fill on="false" color="#000000" opacity="0"/>
              </v:shape>
              <w10:wrap type="square"/>
            </v:group>
          </w:pict>
        </mc:Fallback>
      </mc:AlternateContent>
    </w:r>
    <w:r>
      <w:rPr>
        <w:b/>
        <w:sz w:val="33"/>
      </w:rPr>
      <w:t xml:space="preserve"> MiWi</w:t>
    </w:r>
    <w:r>
      <w:rPr>
        <w:b/>
        <w:sz w:val="28"/>
      </w:rPr>
      <w:t>™</w:t>
    </w:r>
  </w:p>
  <w:p w14:paraId="77465B04" w14:textId="77777777" w:rsidR="000825E9" w:rsidRDefault="00000000">
    <w:pPr>
      <w:spacing w:after="0" w:line="259" w:lineRule="auto"/>
      <w:ind w:left="0" w:right="-296" w:firstLine="0"/>
      <w:jc w:val="right"/>
    </w:pPr>
    <w:r>
      <w:rPr>
        <w:b/>
        <w:sz w:val="24"/>
      </w:rPr>
      <w:t>Hardware Environment Setup</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41A676" w14:textId="77777777" w:rsidR="000825E9" w:rsidRDefault="00000000">
    <w:pPr>
      <w:spacing w:after="0" w:line="259" w:lineRule="auto"/>
      <w:ind w:left="0" w:right="-296" w:firstLine="0"/>
      <w:jc w:val="righ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1265A30A" wp14:editId="602C79C4">
              <wp:simplePos x="0" y="0"/>
              <wp:positionH relativeFrom="page">
                <wp:posOffset>972000</wp:posOffset>
              </wp:positionH>
              <wp:positionV relativeFrom="page">
                <wp:posOffset>801275</wp:posOffset>
              </wp:positionV>
              <wp:extent cx="6012000" cy="53975"/>
              <wp:effectExtent l="0" t="0" r="0" b="0"/>
              <wp:wrapSquare wrapText="bothSides"/>
              <wp:docPr id="43358" name="Group 43358"/>
              <wp:cNvGraphicFramePr/>
              <a:graphic xmlns:a="http://schemas.openxmlformats.org/drawingml/2006/main">
                <a:graphicData uri="http://schemas.microsoft.com/office/word/2010/wordprocessingGroup">
                  <wpg:wgp>
                    <wpg:cNvGrpSpPr/>
                    <wpg:grpSpPr>
                      <a:xfrm>
                        <a:off x="0" y="0"/>
                        <a:ext cx="6012000" cy="53975"/>
                        <a:chOff x="0" y="0"/>
                        <a:chExt cx="6012000" cy="53975"/>
                      </a:xfrm>
                    </wpg:grpSpPr>
                    <wps:wsp>
                      <wps:cNvPr id="43359" name="Shape 43359"/>
                      <wps:cNvSpPr/>
                      <wps:spPr>
                        <a:xfrm>
                          <a:off x="0" y="0"/>
                          <a:ext cx="6012000" cy="0"/>
                        </a:xfrm>
                        <a:custGeom>
                          <a:avLst/>
                          <a:gdLst/>
                          <a:ahLst/>
                          <a:cxnLst/>
                          <a:rect l="0" t="0" r="0" b="0"/>
                          <a:pathLst>
                            <a:path w="6012000">
                              <a:moveTo>
                                <a:pt x="0" y="0"/>
                              </a:moveTo>
                              <a:lnTo>
                                <a:pt x="60120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s:wsp>
                      <wps:cNvPr id="43360" name="Shape 43360"/>
                      <wps:cNvSpPr/>
                      <wps:spPr>
                        <a:xfrm>
                          <a:off x="0" y="53975"/>
                          <a:ext cx="6012000" cy="0"/>
                        </a:xfrm>
                        <a:custGeom>
                          <a:avLst/>
                          <a:gdLst/>
                          <a:ahLst/>
                          <a:cxnLst/>
                          <a:rect l="0" t="0" r="0" b="0"/>
                          <a:pathLst>
                            <a:path w="6012000">
                              <a:moveTo>
                                <a:pt x="0" y="0"/>
                              </a:moveTo>
                              <a:lnTo>
                                <a:pt x="60120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358" style="width:473.386pt;height:4.25pt;position:absolute;mso-position-horizontal-relative:page;mso-position-horizontal:absolute;margin-left:76.5354pt;mso-position-vertical-relative:page;margin-top:63.0925pt;" coordsize="60120,539">
              <v:shape id="Shape 43359" style="position:absolute;width:60120;height:0;left:0;top:0;" coordsize="6012000,0" path="m0,0l6012000,0">
                <v:stroke weight="2.5pt" endcap="round" joinstyle="miter" miterlimit="10" on="true" color="#000000"/>
                <v:fill on="false" color="#000000" opacity="0"/>
              </v:shape>
              <v:shape id="Shape 43360" style="position:absolute;width:60120;height:0;left:0;top:539;" coordsize="6012000,0" path="m0,0l6012000,0">
                <v:stroke weight="1pt" endcap="round" joinstyle="miter" miterlimit="10" on="true" color="#000000"/>
                <v:fill on="false" color="#000000" opacity="0"/>
              </v:shape>
              <w10:wrap type="square"/>
            </v:group>
          </w:pict>
        </mc:Fallback>
      </mc:AlternateContent>
    </w:r>
    <w:r>
      <w:rPr>
        <w:b/>
        <w:sz w:val="33"/>
      </w:rPr>
      <w:t xml:space="preserve"> MiWi</w:t>
    </w:r>
    <w:r>
      <w:rPr>
        <w:b/>
        <w:sz w:val="28"/>
      </w:rPr>
      <w:t>™</w:t>
    </w:r>
  </w:p>
  <w:p w14:paraId="219BFE32" w14:textId="77777777" w:rsidR="000825E9" w:rsidRDefault="00000000">
    <w:pPr>
      <w:spacing w:after="0" w:line="259" w:lineRule="auto"/>
      <w:ind w:left="0" w:right="-296" w:firstLine="0"/>
      <w:jc w:val="right"/>
    </w:pPr>
    <w:r>
      <w:rPr>
        <w:b/>
        <w:sz w:val="24"/>
      </w:rPr>
      <w:t>Hardware Environment Setup</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3C78A" w14:textId="77777777" w:rsidR="000825E9" w:rsidRDefault="00000000">
    <w:pPr>
      <w:spacing w:after="0" w:line="259" w:lineRule="auto"/>
      <w:ind w:left="0" w:right="-296" w:firstLine="0"/>
      <w:jc w:val="righ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5AEB605F" wp14:editId="12DD0544">
              <wp:simplePos x="0" y="0"/>
              <wp:positionH relativeFrom="page">
                <wp:posOffset>972000</wp:posOffset>
              </wp:positionH>
              <wp:positionV relativeFrom="page">
                <wp:posOffset>801275</wp:posOffset>
              </wp:positionV>
              <wp:extent cx="6012000" cy="53975"/>
              <wp:effectExtent l="0" t="0" r="0" b="0"/>
              <wp:wrapSquare wrapText="bothSides"/>
              <wp:docPr id="43330" name="Group 43330"/>
              <wp:cNvGraphicFramePr/>
              <a:graphic xmlns:a="http://schemas.openxmlformats.org/drawingml/2006/main">
                <a:graphicData uri="http://schemas.microsoft.com/office/word/2010/wordprocessingGroup">
                  <wpg:wgp>
                    <wpg:cNvGrpSpPr/>
                    <wpg:grpSpPr>
                      <a:xfrm>
                        <a:off x="0" y="0"/>
                        <a:ext cx="6012000" cy="53975"/>
                        <a:chOff x="0" y="0"/>
                        <a:chExt cx="6012000" cy="53975"/>
                      </a:xfrm>
                    </wpg:grpSpPr>
                    <wps:wsp>
                      <wps:cNvPr id="43331" name="Shape 43331"/>
                      <wps:cNvSpPr/>
                      <wps:spPr>
                        <a:xfrm>
                          <a:off x="0" y="0"/>
                          <a:ext cx="6012000" cy="0"/>
                        </a:xfrm>
                        <a:custGeom>
                          <a:avLst/>
                          <a:gdLst/>
                          <a:ahLst/>
                          <a:cxnLst/>
                          <a:rect l="0" t="0" r="0" b="0"/>
                          <a:pathLst>
                            <a:path w="6012000">
                              <a:moveTo>
                                <a:pt x="0" y="0"/>
                              </a:moveTo>
                              <a:lnTo>
                                <a:pt x="60120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s:wsp>
                      <wps:cNvPr id="43332" name="Shape 43332"/>
                      <wps:cNvSpPr/>
                      <wps:spPr>
                        <a:xfrm>
                          <a:off x="0" y="53975"/>
                          <a:ext cx="6012000" cy="0"/>
                        </a:xfrm>
                        <a:custGeom>
                          <a:avLst/>
                          <a:gdLst/>
                          <a:ahLst/>
                          <a:cxnLst/>
                          <a:rect l="0" t="0" r="0" b="0"/>
                          <a:pathLst>
                            <a:path w="6012000">
                              <a:moveTo>
                                <a:pt x="0" y="0"/>
                              </a:moveTo>
                              <a:lnTo>
                                <a:pt x="60120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330" style="width:473.386pt;height:4.25pt;position:absolute;mso-position-horizontal-relative:page;mso-position-horizontal:absolute;margin-left:76.5354pt;mso-position-vertical-relative:page;margin-top:63.0925pt;" coordsize="60120,539">
              <v:shape id="Shape 43331" style="position:absolute;width:60120;height:0;left:0;top:0;" coordsize="6012000,0" path="m0,0l6012000,0">
                <v:stroke weight="2.5pt" endcap="round" joinstyle="miter" miterlimit="10" on="true" color="#000000"/>
                <v:fill on="false" color="#000000" opacity="0"/>
              </v:shape>
              <v:shape id="Shape 43332" style="position:absolute;width:60120;height:0;left:0;top:539;" coordsize="6012000,0" path="m0,0l6012000,0">
                <v:stroke weight="1pt" endcap="round" joinstyle="miter" miterlimit="10" on="true" color="#000000"/>
                <v:fill on="false" color="#000000" opacity="0"/>
              </v:shape>
              <w10:wrap type="square"/>
            </v:group>
          </w:pict>
        </mc:Fallback>
      </mc:AlternateContent>
    </w:r>
    <w:r>
      <w:rPr>
        <w:b/>
        <w:sz w:val="33"/>
      </w:rPr>
      <w:t xml:space="preserve"> MiWi</w:t>
    </w:r>
    <w:r>
      <w:rPr>
        <w:b/>
        <w:sz w:val="28"/>
      </w:rPr>
      <w:t>™</w:t>
    </w:r>
  </w:p>
  <w:p w14:paraId="132ACEC7" w14:textId="77777777" w:rsidR="000825E9" w:rsidRDefault="00000000">
    <w:pPr>
      <w:spacing w:after="0" w:line="259" w:lineRule="auto"/>
      <w:ind w:left="0" w:right="-296" w:firstLine="0"/>
      <w:jc w:val="right"/>
    </w:pPr>
    <w:r>
      <w:rPr>
        <w:b/>
        <w:sz w:val="24"/>
      </w:rPr>
      <w:t>Hardware Environment Setup</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07E31" w14:textId="77777777" w:rsidR="000825E9" w:rsidRDefault="00000000">
    <w:pPr>
      <w:spacing w:after="0" w:line="259" w:lineRule="auto"/>
      <w:ind w:left="0" w:right="-69" w:firstLine="0"/>
      <w:jc w:val="right"/>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2974B3B6" wp14:editId="7D1F0E9A">
              <wp:simplePos x="0" y="0"/>
              <wp:positionH relativeFrom="page">
                <wp:posOffset>972000</wp:posOffset>
              </wp:positionH>
              <wp:positionV relativeFrom="page">
                <wp:posOffset>801275</wp:posOffset>
              </wp:positionV>
              <wp:extent cx="6012000" cy="53975"/>
              <wp:effectExtent l="0" t="0" r="0" b="0"/>
              <wp:wrapSquare wrapText="bothSides"/>
              <wp:docPr id="43471" name="Group 43471"/>
              <wp:cNvGraphicFramePr/>
              <a:graphic xmlns:a="http://schemas.openxmlformats.org/drawingml/2006/main">
                <a:graphicData uri="http://schemas.microsoft.com/office/word/2010/wordprocessingGroup">
                  <wpg:wgp>
                    <wpg:cNvGrpSpPr/>
                    <wpg:grpSpPr>
                      <a:xfrm>
                        <a:off x="0" y="0"/>
                        <a:ext cx="6012000" cy="53975"/>
                        <a:chOff x="0" y="0"/>
                        <a:chExt cx="6012000" cy="53975"/>
                      </a:xfrm>
                    </wpg:grpSpPr>
                    <wps:wsp>
                      <wps:cNvPr id="43472" name="Shape 43472"/>
                      <wps:cNvSpPr/>
                      <wps:spPr>
                        <a:xfrm>
                          <a:off x="0" y="0"/>
                          <a:ext cx="6012000" cy="0"/>
                        </a:xfrm>
                        <a:custGeom>
                          <a:avLst/>
                          <a:gdLst/>
                          <a:ahLst/>
                          <a:cxnLst/>
                          <a:rect l="0" t="0" r="0" b="0"/>
                          <a:pathLst>
                            <a:path w="6012000">
                              <a:moveTo>
                                <a:pt x="0" y="0"/>
                              </a:moveTo>
                              <a:lnTo>
                                <a:pt x="60120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s:wsp>
                      <wps:cNvPr id="43473" name="Shape 43473"/>
                      <wps:cNvSpPr/>
                      <wps:spPr>
                        <a:xfrm>
                          <a:off x="0" y="53975"/>
                          <a:ext cx="6012000" cy="0"/>
                        </a:xfrm>
                        <a:custGeom>
                          <a:avLst/>
                          <a:gdLst/>
                          <a:ahLst/>
                          <a:cxnLst/>
                          <a:rect l="0" t="0" r="0" b="0"/>
                          <a:pathLst>
                            <a:path w="6012000">
                              <a:moveTo>
                                <a:pt x="0" y="0"/>
                              </a:moveTo>
                              <a:lnTo>
                                <a:pt x="60120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471" style="width:473.386pt;height:4.25pt;position:absolute;mso-position-horizontal-relative:page;mso-position-horizontal:absolute;margin-left:76.5354pt;mso-position-vertical-relative:page;margin-top:63.0925pt;" coordsize="60120,539">
              <v:shape id="Shape 43472" style="position:absolute;width:60120;height:0;left:0;top:0;" coordsize="6012000,0" path="m0,0l6012000,0">
                <v:stroke weight="2.5pt" endcap="round" joinstyle="miter" miterlimit="10" on="true" color="#000000"/>
                <v:fill on="false" color="#000000" opacity="0"/>
              </v:shape>
              <v:shape id="Shape 43473" style="position:absolute;width:60120;height:0;left:0;top:539;" coordsize="6012000,0" path="m0,0l6012000,0">
                <v:stroke weight="1pt" endcap="round" joinstyle="miter" miterlimit="10" on="true" color="#000000"/>
                <v:fill on="false" color="#000000" opacity="0"/>
              </v:shape>
              <w10:wrap type="square"/>
            </v:group>
          </w:pict>
        </mc:Fallback>
      </mc:AlternateContent>
    </w:r>
    <w:r>
      <w:rPr>
        <w:b/>
        <w:sz w:val="33"/>
      </w:rPr>
      <w:t xml:space="preserve"> MiWi</w:t>
    </w:r>
    <w:r>
      <w:rPr>
        <w:b/>
        <w:sz w:val="28"/>
      </w:rPr>
      <w:t>™</w:t>
    </w:r>
  </w:p>
  <w:p w14:paraId="4515E8A8" w14:textId="77777777" w:rsidR="000825E9" w:rsidRDefault="00000000">
    <w:pPr>
      <w:spacing w:after="0" w:line="259" w:lineRule="auto"/>
      <w:ind w:left="0" w:right="-69" w:firstLine="0"/>
      <w:jc w:val="right"/>
    </w:pPr>
    <w:r>
      <w:rPr>
        <w:b/>
        <w:sz w:val="24"/>
      </w:rPr>
      <w:t>Simple_Example_P2P Reference Application</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922B9" w14:textId="77777777" w:rsidR="000825E9" w:rsidRDefault="00000000">
    <w:pPr>
      <w:spacing w:after="0" w:line="259" w:lineRule="auto"/>
      <w:ind w:left="0" w:right="-69" w:firstLine="0"/>
      <w:jc w:val="right"/>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2B8020B5" wp14:editId="6D7395D8">
              <wp:simplePos x="0" y="0"/>
              <wp:positionH relativeFrom="page">
                <wp:posOffset>972000</wp:posOffset>
              </wp:positionH>
              <wp:positionV relativeFrom="page">
                <wp:posOffset>801275</wp:posOffset>
              </wp:positionV>
              <wp:extent cx="6012000" cy="53975"/>
              <wp:effectExtent l="0" t="0" r="0" b="0"/>
              <wp:wrapSquare wrapText="bothSides"/>
              <wp:docPr id="43443" name="Group 43443"/>
              <wp:cNvGraphicFramePr/>
              <a:graphic xmlns:a="http://schemas.openxmlformats.org/drawingml/2006/main">
                <a:graphicData uri="http://schemas.microsoft.com/office/word/2010/wordprocessingGroup">
                  <wpg:wgp>
                    <wpg:cNvGrpSpPr/>
                    <wpg:grpSpPr>
                      <a:xfrm>
                        <a:off x="0" y="0"/>
                        <a:ext cx="6012000" cy="53975"/>
                        <a:chOff x="0" y="0"/>
                        <a:chExt cx="6012000" cy="53975"/>
                      </a:xfrm>
                    </wpg:grpSpPr>
                    <wps:wsp>
                      <wps:cNvPr id="43444" name="Shape 43444"/>
                      <wps:cNvSpPr/>
                      <wps:spPr>
                        <a:xfrm>
                          <a:off x="0" y="0"/>
                          <a:ext cx="6012000" cy="0"/>
                        </a:xfrm>
                        <a:custGeom>
                          <a:avLst/>
                          <a:gdLst/>
                          <a:ahLst/>
                          <a:cxnLst/>
                          <a:rect l="0" t="0" r="0" b="0"/>
                          <a:pathLst>
                            <a:path w="6012000">
                              <a:moveTo>
                                <a:pt x="0" y="0"/>
                              </a:moveTo>
                              <a:lnTo>
                                <a:pt x="60120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s:wsp>
                      <wps:cNvPr id="43445" name="Shape 43445"/>
                      <wps:cNvSpPr/>
                      <wps:spPr>
                        <a:xfrm>
                          <a:off x="0" y="53975"/>
                          <a:ext cx="6012000" cy="0"/>
                        </a:xfrm>
                        <a:custGeom>
                          <a:avLst/>
                          <a:gdLst/>
                          <a:ahLst/>
                          <a:cxnLst/>
                          <a:rect l="0" t="0" r="0" b="0"/>
                          <a:pathLst>
                            <a:path w="6012000">
                              <a:moveTo>
                                <a:pt x="0" y="0"/>
                              </a:moveTo>
                              <a:lnTo>
                                <a:pt x="60120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443" style="width:473.386pt;height:4.25pt;position:absolute;mso-position-horizontal-relative:page;mso-position-horizontal:absolute;margin-left:76.5354pt;mso-position-vertical-relative:page;margin-top:63.0925pt;" coordsize="60120,539">
              <v:shape id="Shape 43444" style="position:absolute;width:60120;height:0;left:0;top:0;" coordsize="6012000,0" path="m0,0l6012000,0">
                <v:stroke weight="2.5pt" endcap="round" joinstyle="miter" miterlimit="10" on="true" color="#000000"/>
                <v:fill on="false" color="#000000" opacity="0"/>
              </v:shape>
              <v:shape id="Shape 43445" style="position:absolute;width:60120;height:0;left:0;top:539;" coordsize="6012000,0" path="m0,0l6012000,0">
                <v:stroke weight="1pt" endcap="round" joinstyle="miter" miterlimit="10" on="true" color="#000000"/>
                <v:fill on="false" color="#000000" opacity="0"/>
              </v:shape>
              <w10:wrap type="square"/>
            </v:group>
          </w:pict>
        </mc:Fallback>
      </mc:AlternateContent>
    </w:r>
    <w:r>
      <w:rPr>
        <w:b/>
        <w:sz w:val="33"/>
      </w:rPr>
      <w:t xml:space="preserve"> MiWi</w:t>
    </w:r>
    <w:r>
      <w:rPr>
        <w:b/>
        <w:sz w:val="28"/>
      </w:rPr>
      <w:t>™</w:t>
    </w:r>
  </w:p>
  <w:p w14:paraId="79B5D2AB" w14:textId="77777777" w:rsidR="000825E9" w:rsidRDefault="00000000">
    <w:pPr>
      <w:spacing w:after="0" w:line="259" w:lineRule="auto"/>
      <w:ind w:left="0" w:right="-69" w:firstLine="0"/>
      <w:jc w:val="right"/>
    </w:pPr>
    <w:r>
      <w:rPr>
        <w:b/>
        <w:sz w:val="24"/>
      </w:rPr>
      <w:t>Simple_Example_P2P Reference Application</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666C9" w14:textId="77777777" w:rsidR="000825E9" w:rsidRDefault="00000000">
    <w:pPr>
      <w:spacing w:after="0" w:line="259" w:lineRule="auto"/>
      <w:ind w:left="0" w:right="-69" w:firstLine="0"/>
      <w:jc w:val="right"/>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6F83B566" wp14:editId="2AD3005E">
              <wp:simplePos x="0" y="0"/>
              <wp:positionH relativeFrom="page">
                <wp:posOffset>972000</wp:posOffset>
              </wp:positionH>
              <wp:positionV relativeFrom="page">
                <wp:posOffset>801275</wp:posOffset>
              </wp:positionV>
              <wp:extent cx="6012000" cy="53975"/>
              <wp:effectExtent l="0" t="0" r="0" b="0"/>
              <wp:wrapSquare wrapText="bothSides"/>
              <wp:docPr id="43415" name="Group 43415"/>
              <wp:cNvGraphicFramePr/>
              <a:graphic xmlns:a="http://schemas.openxmlformats.org/drawingml/2006/main">
                <a:graphicData uri="http://schemas.microsoft.com/office/word/2010/wordprocessingGroup">
                  <wpg:wgp>
                    <wpg:cNvGrpSpPr/>
                    <wpg:grpSpPr>
                      <a:xfrm>
                        <a:off x="0" y="0"/>
                        <a:ext cx="6012000" cy="53975"/>
                        <a:chOff x="0" y="0"/>
                        <a:chExt cx="6012000" cy="53975"/>
                      </a:xfrm>
                    </wpg:grpSpPr>
                    <wps:wsp>
                      <wps:cNvPr id="43416" name="Shape 43416"/>
                      <wps:cNvSpPr/>
                      <wps:spPr>
                        <a:xfrm>
                          <a:off x="0" y="0"/>
                          <a:ext cx="6012000" cy="0"/>
                        </a:xfrm>
                        <a:custGeom>
                          <a:avLst/>
                          <a:gdLst/>
                          <a:ahLst/>
                          <a:cxnLst/>
                          <a:rect l="0" t="0" r="0" b="0"/>
                          <a:pathLst>
                            <a:path w="6012000">
                              <a:moveTo>
                                <a:pt x="0" y="0"/>
                              </a:moveTo>
                              <a:lnTo>
                                <a:pt x="60120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s:wsp>
                      <wps:cNvPr id="43417" name="Shape 43417"/>
                      <wps:cNvSpPr/>
                      <wps:spPr>
                        <a:xfrm>
                          <a:off x="0" y="53975"/>
                          <a:ext cx="6012000" cy="0"/>
                        </a:xfrm>
                        <a:custGeom>
                          <a:avLst/>
                          <a:gdLst/>
                          <a:ahLst/>
                          <a:cxnLst/>
                          <a:rect l="0" t="0" r="0" b="0"/>
                          <a:pathLst>
                            <a:path w="6012000">
                              <a:moveTo>
                                <a:pt x="0" y="0"/>
                              </a:moveTo>
                              <a:lnTo>
                                <a:pt x="60120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415" style="width:473.386pt;height:4.25pt;position:absolute;mso-position-horizontal-relative:page;mso-position-horizontal:absolute;margin-left:76.5354pt;mso-position-vertical-relative:page;margin-top:63.0925pt;" coordsize="60120,539">
              <v:shape id="Shape 43416" style="position:absolute;width:60120;height:0;left:0;top:0;" coordsize="6012000,0" path="m0,0l6012000,0">
                <v:stroke weight="2.5pt" endcap="round" joinstyle="miter" miterlimit="10" on="true" color="#000000"/>
                <v:fill on="false" color="#000000" opacity="0"/>
              </v:shape>
              <v:shape id="Shape 43417" style="position:absolute;width:60120;height:0;left:0;top:539;" coordsize="6012000,0" path="m0,0l6012000,0">
                <v:stroke weight="1pt" endcap="round" joinstyle="miter" miterlimit="10" on="true" color="#000000"/>
                <v:fill on="false" color="#000000" opacity="0"/>
              </v:shape>
              <w10:wrap type="square"/>
            </v:group>
          </w:pict>
        </mc:Fallback>
      </mc:AlternateContent>
    </w:r>
    <w:r>
      <w:rPr>
        <w:b/>
        <w:sz w:val="33"/>
      </w:rPr>
      <w:t xml:space="preserve"> MiWi</w:t>
    </w:r>
    <w:r>
      <w:rPr>
        <w:b/>
        <w:sz w:val="28"/>
      </w:rPr>
      <w:t>™</w:t>
    </w:r>
  </w:p>
  <w:p w14:paraId="47421445" w14:textId="77777777" w:rsidR="000825E9" w:rsidRDefault="00000000">
    <w:pPr>
      <w:spacing w:after="0" w:line="259" w:lineRule="auto"/>
      <w:ind w:left="0" w:right="-69" w:firstLine="0"/>
      <w:jc w:val="right"/>
    </w:pPr>
    <w:r>
      <w:rPr>
        <w:b/>
        <w:sz w:val="24"/>
      </w:rPr>
      <w:t>Simple_Example_P2P Reference Application</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F5035B" w14:textId="77777777" w:rsidR="000825E9" w:rsidRDefault="00000000">
    <w:pPr>
      <w:spacing w:after="0" w:line="259" w:lineRule="auto"/>
      <w:ind w:left="0" w:right="-175" w:firstLine="0"/>
      <w:jc w:val="right"/>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53A30E2A" wp14:editId="31633FD2">
              <wp:simplePos x="0" y="0"/>
              <wp:positionH relativeFrom="page">
                <wp:posOffset>972000</wp:posOffset>
              </wp:positionH>
              <wp:positionV relativeFrom="page">
                <wp:posOffset>801275</wp:posOffset>
              </wp:positionV>
              <wp:extent cx="6012000" cy="53975"/>
              <wp:effectExtent l="0" t="0" r="0" b="0"/>
              <wp:wrapSquare wrapText="bothSides"/>
              <wp:docPr id="43556" name="Group 43556"/>
              <wp:cNvGraphicFramePr/>
              <a:graphic xmlns:a="http://schemas.openxmlformats.org/drawingml/2006/main">
                <a:graphicData uri="http://schemas.microsoft.com/office/word/2010/wordprocessingGroup">
                  <wpg:wgp>
                    <wpg:cNvGrpSpPr/>
                    <wpg:grpSpPr>
                      <a:xfrm>
                        <a:off x="0" y="0"/>
                        <a:ext cx="6012000" cy="53975"/>
                        <a:chOff x="0" y="0"/>
                        <a:chExt cx="6012000" cy="53975"/>
                      </a:xfrm>
                    </wpg:grpSpPr>
                    <wps:wsp>
                      <wps:cNvPr id="43557" name="Shape 43557"/>
                      <wps:cNvSpPr/>
                      <wps:spPr>
                        <a:xfrm>
                          <a:off x="0" y="0"/>
                          <a:ext cx="6012000" cy="0"/>
                        </a:xfrm>
                        <a:custGeom>
                          <a:avLst/>
                          <a:gdLst/>
                          <a:ahLst/>
                          <a:cxnLst/>
                          <a:rect l="0" t="0" r="0" b="0"/>
                          <a:pathLst>
                            <a:path w="6012000">
                              <a:moveTo>
                                <a:pt x="0" y="0"/>
                              </a:moveTo>
                              <a:lnTo>
                                <a:pt x="60120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s:wsp>
                      <wps:cNvPr id="43558" name="Shape 43558"/>
                      <wps:cNvSpPr/>
                      <wps:spPr>
                        <a:xfrm>
                          <a:off x="0" y="53975"/>
                          <a:ext cx="6012000" cy="0"/>
                        </a:xfrm>
                        <a:custGeom>
                          <a:avLst/>
                          <a:gdLst/>
                          <a:ahLst/>
                          <a:cxnLst/>
                          <a:rect l="0" t="0" r="0" b="0"/>
                          <a:pathLst>
                            <a:path w="6012000">
                              <a:moveTo>
                                <a:pt x="0" y="0"/>
                              </a:moveTo>
                              <a:lnTo>
                                <a:pt x="60120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556" style="width:473.386pt;height:4.25pt;position:absolute;mso-position-horizontal-relative:page;mso-position-horizontal:absolute;margin-left:76.5354pt;mso-position-vertical-relative:page;margin-top:63.0925pt;" coordsize="60120,539">
              <v:shape id="Shape 43557" style="position:absolute;width:60120;height:0;left:0;top:0;" coordsize="6012000,0" path="m0,0l6012000,0">
                <v:stroke weight="2.5pt" endcap="round" joinstyle="miter" miterlimit="10" on="true" color="#000000"/>
                <v:fill on="false" color="#000000" opacity="0"/>
              </v:shape>
              <v:shape id="Shape 43558" style="position:absolute;width:60120;height:0;left:0;top:539;" coordsize="6012000,0" path="m0,0l6012000,0">
                <v:stroke weight="1pt" endcap="round" joinstyle="miter" miterlimit="10" on="true" color="#000000"/>
                <v:fill on="false" color="#000000" opacity="0"/>
              </v:shape>
              <w10:wrap type="square"/>
            </v:group>
          </w:pict>
        </mc:Fallback>
      </mc:AlternateContent>
    </w:r>
    <w:r>
      <w:rPr>
        <w:b/>
        <w:sz w:val="33"/>
      </w:rPr>
      <w:t xml:space="preserve"> MiWi</w:t>
    </w:r>
    <w:r>
      <w:rPr>
        <w:b/>
        <w:sz w:val="28"/>
      </w:rPr>
      <w:t>™</w:t>
    </w:r>
  </w:p>
  <w:p w14:paraId="778EA6ED" w14:textId="77777777" w:rsidR="000825E9" w:rsidRDefault="00000000">
    <w:pPr>
      <w:spacing w:after="0" w:line="259" w:lineRule="auto"/>
      <w:ind w:left="0" w:right="-174" w:firstLine="0"/>
      <w:jc w:val="right"/>
    </w:pPr>
    <w:r>
      <w:rPr>
        <w:b/>
        <w:sz w:val="24"/>
      </w:rPr>
      <w:t>Chat_Demo P2P Reference Application</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E8AB0" w14:textId="77777777" w:rsidR="000825E9" w:rsidRDefault="00000000">
    <w:pPr>
      <w:spacing w:after="0" w:line="259" w:lineRule="auto"/>
      <w:ind w:left="0" w:right="-175" w:firstLine="0"/>
      <w:jc w:val="right"/>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14:anchorId="4794179B" wp14:editId="175A779E">
              <wp:simplePos x="0" y="0"/>
              <wp:positionH relativeFrom="page">
                <wp:posOffset>972000</wp:posOffset>
              </wp:positionH>
              <wp:positionV relativeFrom="page">
                <wp:posOffset>801275</wp:posOffset>
              </wp:positionV>
              <wp:extent cx="6012000" cy="53975"/>
              <wp:effectExtent l="0" t="0" r="0" b="0"/>
              <wp:wrapSquare wrapText="bothSides"/>
              <wp:docPr id="43528" name="Group 43528"/>
              <wp:cNvGraphicFramePr/>
              <a:graphic xmlns:a="http://schemas.openxmlformats.org/drawingml/2006/main">
                <a:graphicData uri="http://schemas.microsoft.com/office/word/2010/wordprocessingGroup">
                  <wpg:wgp>
                    <wpg:cNvGrpSpPr/>
                    <wpg:grpSpPr>
                      <a:xfrm>
                        <a:off x="0" y="0"/>
                        <a:ext cx="6012000" cy="53975"/>
                        <a:chOff x="0" y="0"/>
                        <a:chExt cx="6012000" cy="53975"/>
                      </a:xfrm>
                    </wpg:grpSpPr>
                    <wps:wsp>
                      <wps:cNvPr id="43529" name="Shape 43529"/>
                      <wps:cNvSpPr/>
                      <wps:spPr>
                        <a:xfrm>
                          <a:off x="0" y="0"/>
                          <a:ext cx="6012000" cy="0"/>
                        </a:xfrm>
                        <a:custGeom>
                          <a:avLst/>
                          <a:gdLst/>
                          <a:ahLst/>
                          <a:cxnLst/>
                          <a:rect l="0" t="0" r="0" b="0"/>
                          <a:pathLst>
                            <a:path w="6012000">
                              <a:moveTo>
                                <a:pt x="0" y="0"/>
                              </a:moveTo>
                              <a:lnTo>
                                <a:pt x="60120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s:wsp>
                      <wps:cNvPr id="43530" name="Shape 43530"/>
                      <wps:cNvSpPr/>
                      <wps:spPr>
                        <a:xfrm>
                          <a:off x="0" y="53975"/>
                          <a:ext cx="6012000" cy="0"/>
                        </a:xfrm>
                        <a:custGeom>
                          <a:avLst/>
                          <a:gdLst/>
                          <a:ahLst/>
                          <a:cxnLst/>
                          <a:rect l="0" t="0" r="0" b="0"/>
                          <a:pathLst>
                            <a:path w="6012000">
                              <a:moveTo>
                                <a:pt x="0" y="0"/>
                              </a:moveTo>
                              <a:lnTo>
                                <a:pt x="60120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528" style="width:473.386pt;height:4.25pt;position:absolute;mso-position-horizontal-relative:page;mso-position-horizontal:absolute;margin-left:76.5354pt;mso-position-vertical-relative:page;margin-top:63.0925pt;" coordsize="60120,539">
              <v:shape id="Shape 43529" style="position:absolute;width:60120;height:0;left:0;top:0;" coordsize="6012000,0" path="m0,0l6012000,0">
                <v:stroke weight="2.5pt" endcap="round" joinstyle="miter" miterlimit="10" on="true" color="#000000"/>
                <v:fill on="false" color="#000000" opacity="0"/>
              </v:shape>
              <v:shape id="Shape 43530" style="position:absolute;width:60120;height:0;left:0;top:539;" coordsize="6012000,0" path="m0,0l6012000,0">
                <v:stroke weight="1pt" endcap="round" joinstyle="miter" miterlimit="10" on="true" color="#000000"/>
                <v:fill on="false" color="#000000" opacity="0"/>
              </v:shape>
              <w10:wrap type="square"/>
            </v:group>
          </w:pict>
        </mc:Fallback>
      </mc:AlternateContent>
    </w:r>
    <w:r>
      <w:rPr>
        <w:b/>
        <w:sz w:val="33"/>
      </w:rPr>
      <w:t xml:space="preserve"> MiWi</w:t>
    </w:r>
    <w:r>
      <w:rPr>
        <w:b/>
        <w:sz w:val="28"/>
      </w:rPr>
      <w:t>™</w:t>
    </w:r>
  </w:p>
  <w:p w14:paraId="03CB6299" w14:textId="77777777" w:rsidR="000825E9" w:rsidRDefault="00000000">
    <w:pPr>
      <w:spacing w:after="0" w:line="259" w:lineRule="auto"/>
      <w:ind w:left="0" w:right="-174" w:firstLine="0"/>
      <w:jc w:val="right"/>
    </w:pPr>
    <w:r>
      <w:rPr>
        <w:b/>
        <w:sz w:val="24"/>
      </w:rPr>
      <w:t>Chat_Demo P2P Reference Application</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954FA" w14:textId="77777777" w:rsidR="000825E9" w:rsidRDefault="00000000">
    <w:pPr>
      <w:spacing w:after="0" w:line="259" w:lineRule="auto"/>
      <w:ind w:left="0" w:right="-175" w:firstLine="0"/>
      <w:jc w:val="right"/>
    </w:pPr>
    <w:r>
      <w:rPr>
        <w:rFonts w:ascii="Calibri" w:eastAsia="Calibri" w:hAnsi="Calibri" w:cs="Calibri"/>
        <w:noProof/>
        <w:sz w:val="22"/>
      </w:rPr>
      <mc:AlternateContent>
        <mc:Choice Requires="wpg">
          <w:drawing>
            <wp:anchor distT="0" distB="0" distL="114300" distR="114300" simplePos="0" relativeHeight="251686912" behindDoc="0" locked="0" layoutInCell="1" allowOverlap="1" wp14:anchorId="0CAC4B9E" wp14:editId="48DD9469">
              <wp:simplePos x="0" y="0"/>
              <wp:positionH relativeFrom="page">
                <wp:posOffset>972000</wp:posOffset>
              </wp:positionH>
              <wp:positionV relativeFrom="page">
                <wp:posOffset>801275</wp:posOffset>
              </wp:positionV>
              <wp:extent cx="6012000" cy="53975"/>
              <wp:effectExtent l="0" t="0" r="0" b="0"/>
              <wp:wrapSquare wrapText="bothSides"/>
              <wp:docPr id="43500" name="Group 43500"/>
              <wp:cNvGraphicFramePr/>
              <a:graphic xmlns:a="http://schemas.openxmlformats.org/drawingml/2006/main">
                <a:graphicData uri="http://schemas.microsoft.com/office/word/2010/wordprocessingGroup">
                  <wpg:wgp>
                    <wpg:cNvGrpSpPr/>
                    <wpg:grpSpPr>
                      <a:xfrm>
                        <a:off x="0" y="0"/>
                        <a:ext cx="6012000" cy="53975"/>
                        <a:chOff x="0" y="0"/>
                        <a:chExt cx="6012000" cy="53975"/>
                      </a:xfrm>
                    </wpg:grpSpPr>
                    <wps:wsp>
                      <wps:cNvPr id="43501" name="Shape 43501"/>
                      <wps:cNvSpPr/>
                      <wps:spPr>
                        <a:xfrm>
                          <a:off x="0" y="0"/>
                          <a:ext cx="6012000" cy="0"/>
                        </a:xfrm>
                        <a:custGeom>
                          <a:avLst/>
                          <a:gdLst/>
                          <a:ahLst/>
                          <a:cxnLst/>
                          <a:rect l="0" t="0" r="0" b="0"/>
                          <a:pathLst>
                            <a:path w="6012000">
                              <a:moveTo>
                                <a:pt x="0" y="0"/>
                              </a:moveTo>
                              <a:lnTo>
                                <a:pt x="60120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s:wsp>
                      <wps:cNvPr id="43502" name="Shape 43502"/>
                      <wps:cNvSpPr/>
                      <wps:spPr>
                        <a:xfrm>
                          <a:off x="0" y="53975"/>
                          <a:ext cx="6012000" cy="0"/>
                        </a:xfrm>
                        <a:custGeom>
                          <a:avLst/>
                          <a:gdLst/>
                          <a:ahLst/>
                          <a:cxnLst/>
                          <a:rect l="0" t="0" r="0" b="0"/>
                          <a:pathLst>
                            <a:path w="6012000">
                              <a:moveTo>
                                <a:pt x="0" y="0"/>
                              </a:moveTo>
                              <a:lnTo>
                                <a:pt x="60120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500" style="width:473.386pt;height:4.25pt;position:absolute;mso-position-horizontal-relative:page;mso-position-horizontal:absolute;margin-left:76.5354pt;mso-position-vertical-relative:page;margin-top:63.0925pt;" coordsize="60120,539">
              <v:shape id="Shape 43501" style="position:absolute;width:60120;height:0;left:0;top:0;" coordsize="6012000,0" path="m0,0l6012000,0">
                <v:stroke weight="2.5pt" endcap="round" joinstyle="miter" miterlimit="10" on="true" color="#000000"/>
                <v:fill on="false" color="#000000" opacity="0"/>
              </v:shape>
              <v:shape id="Shape 43502" style="position:absolute;width:60120;height:0;left:0;top:539;" coordsize="6012000,0" path="m0,0l6012000,0">
                <v:stroke weight="1pt" endcap="round" joinstyle="miter" miterlimit="10" on="true" color="#000000"/>
                <v:fill on="false" color="#000000" opacity="0"/>
              </v:shape>
              <w10:wrap type="square"/>
            </v:group>
          </w:pict>
        </mc:Fallback>
      </mc:AlternateContent>
    </w:r>
    <w:r>
      <w:rPr>
        <w:b/>
        <w:sz w:val="33"/>
      </w:rPr>
      <w:t xml:space="preserve"> MiWi</w:t>
    </w:r>
    <w:r>
      <w:rPr>
        <w:b/>
        <w:sz w:val="28"/>
      </w:rPr>
      <w:t>™</w:t>
    </w:r>
  </w:p>
  <w:p w14:paraId="08BDDBEE" w14:textId="77777777" w:rsidR="000825E9" w:rsidRDefault="00000000">
    <w:pPr>
      <w:spacing w:after="0" w:line="259" w:lineRule="auto"/>
      <w:ind w:left="0" w:right="-174" w:firstLine="0"/>
      <w:jc w:val="right"/>
    </w:pPr>
    <w:r>
      <w:rPr>
        <w:b/>
        <w:sz w:val="24"/>
      </w:rPr>
      <w:t>Chat_Demo P2P Reference Application</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64634" w14:textId="77777777" w:rsidR="000825E9" w:rsidRDefault="00000000">
    <w:pPr>
      <w:spacing w:after="0" w:line="259" w:lineRule="auto"/>
      <w:ind w:left="0" w:right="-69" w:firstLine="0"/>
      <w:jc w:val="right"/>
    </w:pPr>
    <w:r>
      <w:rPr>
        <w:rFonts w:ascii="Calibri" w:eastAsia="Calibri" w:hAnsi="Calibri" w:cs="Calibri"/>
        <w:noProof/>
        <w:sz w:val="22"/>
      </w:rPr>
      <mc:AlternateContent>
        <mc:Choice Requires="wpg">
          <w:drawing>
            <wp:anchor distT="0" distB="0" distL="114300" distR="114300" simplePos="0" relativeHeight="251691008" behindDoc="0" locked="0" layoutInCell="1" allowOverlap="1" wp14:anchorId="346C6BF4" wp14:editId="3E763D31">
              <wp:simplePos x="0" y="0"/>
              <wp:positionH relativeFrom="page">
                <wp:posOffset>972000</wp:posOffset>
              </wp:positionH>
              <wp:positionV relativeFrom="page">
                <wp:posOffset>801275</wp:posOffset>
              </wp:positionV>
              <wp:extent cx="6012000" cy="53975"/>
              <wp:effectExtent l="0" t="0" r="0" b="0"/>
              <wp:wrapSquare wrapText="bothSides"/>
              <wp:docPr id="43641" name="Group 43641"/>
              <wp:cNvGraphicFramePr/>
              <a:graphic xmlns:a="http://schemas.openxmlformats.org/drawingml/2006/main">
                <a:graphicData uri="http://schemas.microsoft.com/office/word/2010/wordprocessingGroup">
                  <wpg:wgp>
                    <wpg:cNvGrpSpPr/>
                    <wpg:grpSpPr>
                      <a:xfrm>
                        <a:off x="0" y="0"/>
                        <a:ext cx="6012000" cy="53975"/>
                        <a:chOff x="0" y="0"/>
                        <a:chExt cx="6012000" cy="53975"/>
                      </a:xfrm>
                    </wpg:grpSpPr>
                    <wps:wsp>
                      <wps:cNvPr id="43642" name="Shape 43642"/>
                      <wps:cNvSpPr/>
                      <wps:spPr>
                        <a:xfrm>
                          <a:off x="0" y="0"/>
                          <a:ext cx="6012000" cy="0"/>
                        </a:xfrm>
                        <a:custGeom>
                          <a:avLst/>
                          <a:gdLst/>
                          <a:ahLst/>
                          <a:cxnLst/>
                          <a:rect l="0" t="0" r="0" b="0"/>
                          <a:pathLst>
                            <a:path w="6012000">
                              <a:moveTo>
                                <a:pt x="0" y="0"/>
                              </a:moveTo>
                              <a:lnTo>
                                <a:pt x="60120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s:wsp>
                      <wps:cNvPr id="43643" name="Shape 43643"/>
                      <wps:cNvSpPr/>
                      <wps:spPr>
                        <a:xfrm>
                          <a:off x="0" y="53975"/>
                          <a:ext cx="6012000" cy="0"/>
                        </a:xfrm>
                        <a:custGeom>
                          <a:avLst/>
                          <a:gdLst/>
                          <a:ahLst/>
                          <a:cxnLst/>
                          <a:rect l="0" t="0" r="0" b="0"/>
                          <a:pathLst>
                            <a:path w="6012000">
                              <a:moveTo>
                                <a:pt x="0" y="0"/>
                              </a:moveTo>
                              <a:lnTo>
                                <a:pt x="60120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641" style="width:473.386pt;height:4.25pt;position:absolute;mso-position-horizontal-relative:page;mso-position-horizontal:absolute;margin-left:76.5354pt;mso-position-vertical-relative:page;margin-top:63.0925pt;" coordsize="60120,539">
              <v:shape id="Shape 43642" style="position:absolute;width:60120;height:0;left:0;top:0;" coordsize="6012000,0" path="m0,0l6012000,0">
                <v:stroke weight="2.5pt" endcap="round" joinstyle="miter" miterlimit="10" on="true" color="#000000"/>
                <v:fill on="false" color="#000000" opacity="0"/>
              </v:shape>
              <v:shape id="Shape 43643" style="position:absolute;width:60120;height:0;left:0;top:539;" coordsize="6012000,0" path="m0,0l6012000,0">
                <v:stroke weight="1pt" endcap="round" joinstyle="miter" miterlimit="10" on="true" color="#000000"/>
                <v:fill on="false" color="#000000" opacity="0"/>
              </v:shape>
              <w10:wrap type="square"/>
            </v:group>
          </w:pict>
        </mc:Fallback>
      </mc:AlternateContent>
    </w:r>
    <w:r>
      <w:rPr>
        <w:b/>
        <w:sz w:val="33"/>
      </w:rPr>
      <w:t xml:space="preserve"> MiWi</w:t>
    </w:r>
    <w:r>
      <w:rPr>
        <w:b/>
        <w:sz w:val="28"/>
      </w:rPr>
      <w:t>™</w:t>
    </w:r>
  </w:p>
  <w:p w14:paraId="1C701F2C" w14:textId="77777777" w:rsidR="000825E9" w:rsidRDefault="00000000">
    <w:pPr>
      <w:spacing w:after="0" w:line="259" w:lineRule="auto"/>
      <w:ind w:left="0" w:right="-69" w:firstLine="0"/>
      <w:jc w:val="right"/>
    </w:pPr>
    <w:r>
      <w:rPr>
        <w:b/>
        <w:sz w:val="24"/>
      </w:rPr>
      <w:t>Simple_Example_Star Reference Application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15080" w14:textId="77777777" w:rsidR="000825E9" w:rsidRDefault="00000000">
    <w:pPr>
      <w:spacing w:after="0" w:line="259" w:lineRule="auto"/>
      <w:ind w:left="0" w:right="-57" w:firstLine="0"/>
      <w:jc w:val="right"/>
    </w:pPr>
    <w:r>
      <w:rPr>
        <w:b/>
        <w:sz w:val="33"/>
      </w:rPr>
      <w:t xml:space="preserve"> MiWi</w:t>
    </w:r>
    <w:r>
      <w:rPr>
        <w:b/>
        <w:sz w:val="28"/>
      </w:rPr>
      <w:t>™</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D4FA8D" w14:textId="77777777" w:rsidR="000825E9" w:rsidRDefault="00000000">
    <w:pPr>
      <w:spacing w:after="0" w:line="259" w:lineRule="auto"/>
      <w:ind w:left="0" w:right="-69" w:firstLine="0"/>
      <w:jc w:val="right"/>
    </w:pPr>
    <w:r>
      <w:rPr>
        <w:rFonts w:ascii="Calibri" w:eastAsia="Calibri" w:hAnsi="Calibri" w:cs="Calibri"/>
        <w:noProof/>
        <w:sz w:val="22"/>
      </w:rPr>
      <mc:AlternateContent>
        <mc:Choice Requires="wpg">
          <w:drawing>
            <wp:anchor distT="0" distB="0" distL="114300" distR="114300" simplePos="0" relativeHeight="251692032" behindDoc="0" locked="0" layoutInCell="1" allowOverlap="1" wp14:anchorId="59165A90" wp14:editId="499D3761">
              <wp:simplePos x="0" y="0"/>
              <wp:positionH relativeFrom="page">
                <wp:posOffset>972000</wp:posOffset>
              </wp:positionH>
              <wp:positionV relativeFrom="page">
                <wp:posOffset>801275</wp:posOffset>
              </wp:positionV>
              <wp:extent cx="6012000" cy="53975"/>
              <wp:effectExtent l="0" t="0" r="0" b="0"/>
              <wp:wrapSquare wrapText="bothSides"/>
              <wp:docPr id="43613" name="Group 43613"/>
              <wp:cNvGraphicFramePr/>
              <a:graphic xmlns:a="http://schemas.openxmlformats.org/drawingml/2006/main">
                <a:graphicData uri="http://schemas.microsoft.com/office/word/2010/wordprocessingGroup">
                  <wpg:wgp>
                    <wpg:cNvGrpSpPr/>
                    <wpg:grpSpPr>
                      <a:xfrm>
                        <a:off x="0" y="0"/>
                        <a:ext cx="6012000" cy="53975"/>
                        <a:chOff x="0" y="0"/>
                        <a:chExt cx="6012000" cy="53975"/>
                      </a:xfrm>
                    </wpg:grpSpPr>
                    <wps:wsp>
                      <wps:cNvPr id="43614" name="Shape 43614"/>
                      <wps:cNvSpPr/>
                      <wps:spPr>
                        <a:xfrm>
                          <a:off x="0" y="0"/>
                          <a:ext cx="6012000" cy="0"/>
                        </a:xfrm>
                        <a:custGeom>
                          <a:avLst/>
                          <a:gdLst/>
                          <a:ahLst/>
                          <a:cxnLst/>
                          <a:rect l="0" t="0" r="0" b="0"/>
                          <a:pathLst>
                            <a:path w="6012000">
                              <a:moveTo>
                                <a:pt x="0" y="0"/>
                              </a:moveTo>
                              <a:lnTo>
                                <a:pt x="60120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s:wsp>
                      <wps:cNvPr id="43615" name="Shape 43615"/>
                      <wps:cNvSpPr/>
                      <wps:spPr>
                        <a:xfrm>
                          <a:off x="0" y="53975"/>
                          <a:ext cx="6012000" cy="0"/>
                        </a:xfrm>
                        <a:custGeom>
                          <a:avLst/>
                          <a:gdLst/>
                          <a:ahLst/>
                          <a:cxnLst/>
                          <a:rect l="0" t="0" r="0" b="0"/>
                          <a:pathLst>
                            <a:path w="6012000">
                              <a:moveTo>
                                <a:pt x="0" y="0"/>
                              </a:moveTo>
                              <a:lnTo>
                                <a:pt x="60120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613" style="width:473.386pt;height:4.25pt;position:absolute;mso-position-horizontal-relative:page;mso-position-horizontal:absolute;margin-left:76.5354pt;mso-position-vertical-relative:page;margin-top:63.0925pt;" coordsize="60120,539">
              <v:shape id="Shape 43614" style="position:absolute;width:60120;height:0;left:0;top:0;" coordsize="6012000,0" path="m0,0l6012000,0">
                <v:stroke weight="2.5pt" endcap="round" joinstyle="miter" miterlimit="10" on="true" color="#000000"/>
                <v:fill on="false" color="#000000" opacity="0"/>
              </v:shape>
              <v:shape id="Shape 43615" style="position:absolute;width:60120;height:0;left:0;top:539;" coordsize="6012000,0" path="m0,0l6012000,0">
                <v:stroke weight="1pt" endcap="round" joinstyle="miter" miterlimit="10" on="true" color="#000000"/>
                <v:fill on="false" color="#000000" opacity="0"/>
              </v:shape>
              <w10:wrap type="square"/>
            </v:group>
          </w:pict>
        </mc:Fallback>
      </mc:AlternateContent>
    </w:r>
    <w:r>
      <w:rPr>
        <w:b/>
        <w:sz w:val="33"/>
      </w:rPr>
      <w:t xml:space="preserve"> MiWi</w:t>
    </w:r>
    <w:r>
      <w:rPr>
        <w:b/>
        <w:sz w:val="28"/>
      </w:rPr>
      <w:t>™</w:t>
    </w:r>
  </w:p>
  <w:p w14:paraId="4A9CB2E9" w14:textId="77777777" w:rsidR="000825E9" w:rsidRDefault="00000000">
    <w:pPr>
      <w:spacing w:after="0" w:line="259" w:lineRule="auto"/>
      <w:ind w:left="0" w:right="-69" w:firstLine="0"/>
      <w:jc w:val="right"/>
    </w:pPr>
    <w:r>
      <w:rPr>
        <w:b/>
        <w:sz w:val="24"/>
      </w:rPr>
      <w:t>Simple_Example_Star Reference Application</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618E7" w14:textId="77777777" w:rsidR="000825E9" w:rsidRDefault="00000000">
    <w:pPr>
      <w:spacing w:after="0" w:line="259" w:lineRule="auto"/>
      <w:ind w:left="0" w:right="-69" w:firstLine="0"/>
      <w:jc w:val="right"/>
    </w:pPr>
    <w:r>
      <w:rPr>
        <w:rFonts w:ascii="Calibri" w:eastAsia="Calibri" w:hAnsi="Calibri" w:cs="Calibri"/>
        <w:noProof/>
        <w:sz w:val="22"/>
      </w:rPr>
      <mc:AlternateContent>
        <mc:Choice Requires="wpg">
          <w:drawing>
            <wp:anchor distT="0" distB="0" distL="114300" distR="114300" simplePos="0" relativeHeight="251693056" behindDoc="0" locked="0" layoutInCell="1" allowOverlap="1" wp14:anchorId="54CC21D9" wp14:editId="363B5FB8">
              <wp:simplePos x="0" y="0"/>
              <wp:positionH relativeFrom="page">
                <wp:posOffset>972000</wp:posOffset>
              </wp:positionH>
              <wp:positionV relativeFrom="page">
                <wp:posOffset>801275</wp:posOffset>
              </wp:positionV>
              <wp:extent cx="6012000" cy="53975"/>
              <wp:effectExtent l="0" t="0" r="0" b="0"/>
              <wp:wrapSquare wrapText="bothSides"/>
              <wp:docPr id="43585" name="Group 43585"/>
              <wp:cNvGraphicFramePr/>
              <a:graphic xmlns:a="http://schemas.openxmlformats.org/drawingml/2006/main">
                <a:graphicData uri="http://schemas.microsoft.com/office/word/2010/wordprocessingGroup">
                  <wpg:wgp>
                    <wpg:cNvGrpSpPr/>
                    <wpg:grpSpPr>
                      <a:xfrm>
                        <a:off x="0" y="0"/>
                        <a:ext cx="6012000" cy="53975"/>
                        <a:chOff x="0" y="0"/>
                        <a:chExt cx="6012000" cy="53975"/>
                      </a:xfrm>
                    </wpg:grpSpPr>
                    <wps:wsp>
                      <wps:cNvPr id="43586" name="Shape 43586"/>
                      <wps:cNvSpPr/>
                      <wps:spPr>
                        <a:xfrm>
                          <a:off x="0" y="0"/>
                          <a:ext cx="6012000" cy="0"/>
                        </a:xfrm>
                        <a:custGeom>
                          <a:avLst/>
                          <a:gdLst/>
                          <a:ahLst/>
                          <a:cxnLst/>
                          <a:rect l="0" t="0" r="0" b="0"/>
                          <a:pathLst>
                            <a:path w="6012000">
                              <a:moveTo>
                                <a:pt x="0" y="0"/>
                              </a:moveTo>
                              <a:lnTo>
                                <a:pt x="60120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s:wsp>
                      <wps:cNvPr id="43587" name="Shape 43587"/>
                      <wps:cNvSpPr/>
                      <wps:spPr>
                        <a:xfrm>
                          <a:off x="0" y="53975"/>
                          <a:ext cx="6012000" cy="0"/>
                        </a:xfrm>
                        <a:custGeom>
                          <a:avLst/>
                          <a:gdLst/>
                          <a:ahLst/>
                          <a:cxnLst/>
                          <a:rect l="0" t="0" r="0" b="0"/>
                          <a:pathLst>
                            <a:path w="6012000">
                              <a:moveTo>
                                <a:pt x="0" y="0"/>
                              </a:moveTo>
                              <a:lnTo>
                                <a:pt x="60120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585" style="width:473.386pt;height:4.25pt;position:absolute;mso-position-horizontal-relative:page;mso-position-horizontal:absolute;margin-left:76.5354pt;mso-position-vertical-relative:page;margin-top:63.0925pt;" coordsize="60120,539">
              <v:shape id="Shape 43586" style="position:absolute;width:60120;height:0;left:0;top:0;" coordsize="6012000,0" path="m0,0l6012000,0">
                <v:stroke weight="2.5pt" endcap="round" joinstyle="miter" miterlimit="10" on="true" color="#000000"/>
                <v:fill on="false" color="#000000" opacity="0"/>
              </v:shape>
              <v:shape id="Shape 43587" style="position:absolute;width:60120;height:0;left:0;top:539;" coordsize="6012000,0" path="m0,0l6012000,0">
                <v:stroke weight="1pt" endcap="round" joinstyle="miter" miterlimit="10" on="true" color="#000000"/>
                <v:fill on="false" color="#000000" opacity="0"/>
              </v:shape>
              <w10:wrap type="square"/>
            </v:group>
          </w:pict>
        </mc:Fallback>
      </mc:AlternateContent>
    </w:r>
    <w:r>
      <w:rPr>
        <w:b/>
        <w:sz w:val="33"/>
      </w:rPr>
      <w:t xml:space="preserve"> MiWi</w:t>
    </w:r>
    <w:r>
      <w:rPr>
        <w:b/>
        <w:sz w:val="28"/>
      </w:rPr>
      <w:t>™</w:t>
    </w:r>
  </w:p>
  <w:p w14:paraId="1FB6318F" w14:textId="77777777" w:rsidR="000825E9" w:rsidRDefault="00000000">
    <w:pPr>
      <w:spacing w:after="0" w:line="259" w:lineRule="auto"/>
      <w:ind w:left="0" w:right="-69" w:firstLine="0"/>
      <w:jc w:val="right"/>
    </w:pPr>
    <w:r>
      <w:rPr>
        <w:b/>
        <w:sz w:val="24"/>
      </w:rPr>
      <w:t>Simple_Example_Star Reference Application</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C8AEF" w14:textId="77777777" w:rsidR="000825E9" w:rsidRDefault="00000000">
    <w:pPr>
      <w:spacing w:after="0" w:line="259" w:lineRule="auto"/>
      <w:ind w:left="0" w:right="-70" w:firstLine="0"/>
      <w:jc w:val="right"/>
    </w:pPr>
    <w:r>
      <w:rPr>
        <w:rFonts w:ascii="Calibri" w:eastAsia="Calibri" w:hAnsi="Calibri" w:cs="Calibri"/>
        <w:noProof/>
        <w:sz w:val="22"/>
      </w:rPr>
      <mc:AlternateContent>
        <mc:Choice Requires="wpg">
          <w:drawing>
            <wp:anchor distT="0" distB="0" distL="114300" distR="114300" simplePos="0" relativeHeight="251697152" behindDoc="0" locked="0" layoutInCell="1" allowOverlap="1" wp14:anchorId="15D150E9" wp14:editId="1A19C80C">
              <wp:simplePos x="0" y="0"/>
              <wp:positionH relativeFrom="page">
                <wp:posOffset>972000</wp:posOffset>
              </wp:positionH>
              <wp:positionV relativeFrom="page">
                <wp:posOffset>801275</wp:posOffset>
              </wp:positionV>
              <wp:extent cx="6012000" cy="53975"/>
              <wp:effectExtent l="0" t="0" r="0" b="0"/>
              <wp:wrapSquare wrapText="bothSides"/>
              <wp:docPr id="43726" name="Group 43726"/>
              <wp:cNvGraphicFramePr/>
              <a:graphic xmlns:a="http://schemas.openxmlformats.org/drawingml/2006/main">
                <a:graphicData uri="http://schemas.microsoft.com/office/word/2010/wordprocessingGroup">
                  <wpg:wgp>
                    <wpg:cNvGrpSpPr/>
                    <wpg:grpSpPr>
                      <a:xfrm>
                        <a:off x="0" y="0"/>
                        <a:ext cx="6012000" cy="53975"/>
                        <a:chOff x="0" y="0"/>
                        <a:chExt cx="6012000" cy="53975"/>
                      </a:xfrm>
                    </wpg:grpSpPr>
                    <wps:wsp>
                      <wps:cNvPr id="43727" name="Shape 43727"/>
                      <wps:cNvSpPr/>
                      <wps:spPr>
                        <a:xfrm>
                          <a:off x="0" y="0"/>
                          <a:ext cx="6012000" cy="0"/>
                        </a:xfrm>
                        <a:custGeom>
                          <a:avLst/>
                          <a:gdLst/>
                          <a:ahLst/>
                          <a:cxnLst/>
                          <a:rect l="0" t="0" r="0" b="0"/>
                          <a:pathLst>
                            <a:path w="6012000">
                              <a:moveTo>
                                <a:pt x="0" y="0"/>
                              </a:moveTo>
                              <a:lnTo>
                                <a:pt x="60120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s:wsp>
                      <wps:cNvPr id="43728" name="Shape 43728"/>
                      <wps:cNvSpPr/>
                      <wps:spPr>
                        <a:xfrm>
                          <a:off x="0" y="53975"/>
                          <a:ext cx="6012000" cy="0"/>
                        </a:xfrm>
                        <a:custGeom>
                          <a:avLst/>
                          <a:gdLst/>
                          <a:ahLst/>
                          <a:cxnLst/>
                          <a:rect l="0" t="0" r="0" b="0"/>
                          <a:pathLst>
                            <a:path w="6012000">
                              <a:moveTo>
                                <a:pt x="0" y="0"/>
                              </a:moveTo>
                              <a:lnTo>
                                <a:pt x="60120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726" style="width:473.386pt;height:4.25pt;position:absolute;mso-position-horizontal-relative:page;mso-position-horizontal:absolute;margin-left:76.5354pt;mso-position-vertical-relative:page;margin-top:63.0925pt;" coordsize="60120,539">
              <v:shape id="Shape 43727" style="position:absolute;width:60120;height:0;left:0;top:0;" coordsize="6012000,0" path="m0,0l6012000,0">
                <v:stroke weight="2.5pt" endcap="round" joinstyle="miter" miterlimit="10" on="true" color="#000000"/>
                <v:fill on="false" color="#000000" opacity="0"/>
              </v:shape>
              <v:shape id="Shape 43728" style="position:absolute;width:60120;height:0;left:0;top:539;" coordsize="6012000,0" path="m0,0l6012000,0">
                <v:stroke weight="1pt" endcap="round" joinstyle="miter" miterlimit="10" on="true" color="#000000"/>
                <v:fill on="false" color="#000000" opacity="0"/>
              </v:shape>
              <w10:wrap type="square"/>
            </v:group>
          </w:pict>
        </mc:Fallback>
      </mc:AlternateContent>
    </w:r>
    <w:r>
      <w:rPr>
        <w:b/>
        <w:sz w:val="33"/>
      </w:rPr>
      <w:t xml:space="preserve"> MiWi</w:t>
    </w:r>
    <w:r>
      <w:rPr>
        <w:b/>
        <w:sz w:val="28"/>
      </w:rPr>
      <w:t>™</w:t>
    </w:r>
  </w:p>
  <w:p w14:paraId="058AE95D" w14:textId="77777777" w:rsidR="000825E9" w:rsidRDefault="00000000">
    <w:pPr>
      <w:spacing w:after="0" w:line="259" w:lineRule="auto"/>
      <w:ind w:left="0" w:right="-70" w:firstLine="0"/>
      <w:jc w:val="right"/>
    </w:pPr>
    <w:r>
      <w:rPr>
        <w:b/>
        <w:sz w:val="24"/>
      </w:rPr>
      <w:t>WSN Demo Mesh Reference Application</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1CEC38" w14:textId="77777777" w:rsidR="000825E9" w:rsidRDefault="00000000">
    <w:pPr>
      <w:spacing w:after="0" w:line="259" w:lineRule="auto"/>
      <w:ind w:left="0" w:right="-70" w:firstLine="0"/>
      <w:jc w:val="right"/>
    </w:pPr>
    <w:r>
      <w:rPr>
        <w:rFonts w:ascii="Calibri" w:eastAsia="Calibri" w:hAnsi="Calibri" w:cs="Calibri"/>
        <w:noProof/>
        <w:sz w:val="22"/>
      </w:rPr>
      <mc:AlternateContent>
        <mc:Choice Requires="wpg">
          <w:drawing>
            <wp:anchor distT="0" distB="0" distL="114300" distR="114300" simplePos="0" relativeHeight="251698176" behindDoc="0" locked="0" layoutInCell="1" allowOverlap="1" wp14:anchorId="6A1C402F" wp14:editId="58D74462">
              <wp:simplePos x="0" y="0"/>
              <wp:positionH relativeFrom="page">
                <wp:posOffset>972000</wp:posOffset>
              </wp:positionH>
              <wp:positionV relativeFrom="page">
                <wp:posOffset>801275</wp:posOffset>
              </wp:positionV>
              <wp:extent cx="6012000" cy="53975"/>
              <wp:effectExtent l="0" t="0" r="0" b="0"/>
              <wp:wrapSquare wrapText="bothSides"/>
              <wp:docPr id="43698" name="Group 43698"/>
              <wp:cNvGraphicFramePr/>
              <a:graphic xmlns:a="http://schemas.openxmlformats.org/drawingml/2006/main">
                <a:graphicData uri="http://schemas.microsoft.com/office/word/2010/wordprocessingGroup">
                  <wpg:wgp>
                    <wpg:cNvGrpSpPr/>
                    <wpg:grpSpPr>
                      <a:xfrm>
                        <a:off x="0" y="0"/>
                        <a:ext cx="6012000" cy="53975"/>
                        <a:chOff x="0" y="0"/>
                        <a:chExt cx="6012000" cy="53975"/>
                      </a:xfrm>
                    </wpg:grpSpPr>
                    <wps:wsp>
                      <wps:cNvPr id="43699" name="Shape 43699"/>
                      <wps:cNvSpPr/>
                      <wps:spPr>
                        <a:xfrm>
                          <a:off x="0" y="0"/>
                          <a:ext cx="6012000" cy="0"/>
                        </a:xfrm>
                        <a:custGeom>
                          <a:avLst/>
                          <a:gdLst/>
                          <a:ahLst/>
                          <a:cxnLst/>
                          <a:rect l="0" t="0" r="0" b="0"/>
                          <a:pathLst>
                            <a:path w="6012000">
                              <a:moveTo>
                                <a:pt x="0" y="0"/>
                              </a:moveTo>
                              <a:lnTo>
                                <a:pt x="60120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s:wsp>
                      <wps:cNvPr id="43700" name="Shape 43700"/>
                      <wps:cNvSpPr/>
                      <wps:spPr>
                        <a:xfrm>
                          <a:off x="0" y="53975"/>
                          <a:ext cx="6012000" cy="0"/>
                        </a:xfrm>
                        <a:custGeom>
                          <a:avLst/>
                          <a:gdLst/>
                          <a:ahLst/>
                          <a:cxnLst/>
                          <a:rect l="0" t="0" r="0" b="0"/>
                          <a:pathLst>
                            <a:path w="6012000">
                              <a:moveTo>
                                <a:pt x="0" y="0"/>
                              </a:moveTo>
                              <a:lnTo>
                                <a:pt x="60120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698" style="width:473.386pt;height:4.25pt;position:absolute;mso-position-horizontal-relative:page;mso-position-horizontal:absolute;margin-left:76.5354pt;mso-position-vertical-relative:page;margin-top:63.0925pt;" coordsize="60120,539">
              <v:shape id="Shape 43699" style="position:absolute;width:60120;height:0;left:0;top:0;" coordsize="6012000,0" path="m0,0l6012000,0">
                <v:stroke weight="2.5pt" endcap="round" joinstyle="miter" miterlimit="10" on="true" color="#000000"/>
                <v:fill on="false" color="#000000" opacity="0"/>
              </v:shape>
              <v:shape id="Shape 43700" style="position:absolute;width:60120;height:0;left:0;top:539;" coordsize="6012000,0" path="m0,0l6012000,0">
                <v:stroke weight="1pt" endcap="round" joinstyle="miter" miterlimit="10" on="true" color="#000000"/>
                <v:fill on="false" color="#000000" opacity="0"/>
              </v:shape>
              <w10:wrap type="square"/>
            </v:group>
          </w:pict>
        </mc:Fallback>
      </mc:AlternateContent>
    </w:r>
    <w:r>
      <w:rPr>
        <w:b/>
        <w:sz w:val="33"/>
      </w:rPr>
      <w:t xml:space="preserve"> MiWi</w:t>
    </w:r>
    <w:r>
      <w:rPr>
        <w:b/>
        <w:sz w:val="28"/>
      </w:rPr>
      <w:t>™</w:t>
    </w:r>
  </w:p>
  <w:p w14:paraId="559EDC5C" w14:textId="77777777" w:rsidR="000825E9" w:rsidRDefault="00000000">
    <w:pPr>
      <w:spacing w:after="0" w:line="259" w:lineRule="auto"/>
      <w:ind w:left="0" w:right="-70" w:firstLine="0"/>
      <w:jc w:val="right"/>
    </w:pPr>
    <w:r>
      <w:rPr>
        <w:b/>
        <w:sz w:val="24"/>
      </w:rPr>
      <w:t>WSN Demo Mesh Reference Application</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AC94F" w14:textId="77777777" w:rsidR="000825E9" w:rsidRDefault="00000000">
    <w:pPr>
      <w:spacing w:after="0" w:line="259" w:lineRule="auto"/>
      <w:ind w:left="0" w:right="-70" w:firstLine="0"/>
      <w:jc w:val="right"/>
    </w:pPr>
    <w:r>
      <w:rPr>
        <w:rFonts w:ascii="Calibri" w:eastAsia="Calibri" w:hAnsi="Calibri" w:cs="Calibri"/>
        <w:noProof/>
        <w:sz w:val="22"/>
      </w:rPr>
      <mc:AlternateContent>
        <mc:Choice Requires="wpg">
          <w:drawing>
            <wp:anchor distT="0" distB="0" distL="114300" distR="114300" simplePos="0" relativeHeight="251699200" behindDoc="0" locked="0" layoutInCell="1" allowOverlap="1" wp14:anchorId="6476BE6A" wp14:editId="3A73E3D7">
              <wp:simplePos x="0" y="0"/>
              <wp:positionH relativeFrom="page">
                <wp:posOffset>972000</wp:posOffset>
              </wp:positionH>
              <wp:positionV relativeFrom="page">
                <wp:posOffset>801275</wp:posOffset>
              </wp:positionV>
              <wp:extent cx="6012000" cy="53975"/>
              <wp:effectExtent l="0" t="0" r="0" b="0"/>
              <wp:wrapSquare wrapText="bothSides"/>
              <wp:docPr id="43670" name="Group 43670"/>
              <wp:cNvGraphicFramePr/>
              <a:graphic xmlns:a="http://schemas.openxmlformats.org/drawingml/2006/main">
                <a:graphicData uri="http://schemas.microsoft.com/office/word/2010/wordprocessingGroup">
                  <wpg:wgp>
                    <wpg:cNvGrpSpPr/>
                    <wpg:grpSpPr>
                      <a:xfrm>
                        <a:off x="0" y="0"/>
                        <a:ext cx="6012000" cy="53975"/>
                        <a:chOff x="0" y="0"/>
                        <a:chExt cx="6012000" cy="53975"/>
                      </a:xfrm>
                    </wpg:grpSpPr>
                    <wps:wsp>
                      <wps:cNvPr id="43671" name="Shape 43671"/>
                      <wps:cNvSpPr/>
                      <wps:spPr>
                        <a:xfrm>
                          <a:off x="0" y="0"/>
                          <a:ext cx="6012000" cy="0"/>
                        </a:xfrm>
                        <a:custGeom>
                          <a:avLst/>
                          <a:gdLst/>
                          <a:ahLst/>
                          <a:cxnLst/>
                          <a:rect l="0" t="0" r="0" b="0"/>
                          <a:pathLst>
                            <a:path w="6012000">
                              <a:moveTo>
                                <a:pt x="0" y="0"/>
                              </a:moveTo>
                              <a:lnTo>
                                <a:pt x="60120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s:wsp>
                      <wps:cNvPr id="43672" name="Shape 43672"/>
                      <wps:cNvSpPr/>
                      <wps:spPr>
                        <a:xfrm>
                          <a:off x="0" y="53975"/>
                          <a:ext cx="6012000" cy="0"/>
                        </a:xfrm>
                        <a:custGeom>
                          <a:avLst/>
                          <a:gdLst/>
                          <a:ahLst/>
                          <a:cxnLst/>
                          <a:rect l="0" t="0" r="0" b="0"/>
                          <a:pathLst>
                            <a:path w="6012000">
                              <a:moveTo>
                                <a:pt x="0" y="0"/>
                              </a:moveTo>
                              <a:lnTo>
                                <a:pt x="60120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670" style="width:473.386pt;height:4.25pt;position:absolute;mso-position-horizontal-relative:page;mso-position-horizontal:absolute;margin-left:76.5354pt;mso-position-vertical-relative:page;margin-top:63.0925pt;" coordsize="60120,539">
              <v:shape id="Shape 43671" style="position:absolute;width:60120;height:0;left:0;top:0;" coordsize="6012000,0" path="m0,0l6012000,0">
                <v:stroke weight="2.5pt" endcap="round" joinstyle="miter" miterlimit="10" on="true" color="#000000"/>
                <v:fill on="false" color="#000000" opacity="0"/>
              </v:shape>
              <v:shape id="Shape 43672" style="position:absolute;width:60120;height:0;left:0;top:539;" coordsize="6012000,0" path="m0,0l6012000,0">
                <v:stroke weight="1pt" endcap="round" joinstyle="miter" miterlimit="10" on="true" color="#000000"/>
                <v:fill on="false" color="#000000" opacity="0"/>
              </v:shape>
              <w10:wrap type="square"/>
            </v:group>
          </w:pict>
        </mc:Fallback>
      </mc:AlternateContent>
    </w:r>
    <w:r>
      <w:rPr>
        <w:b/>
        <w:sz w:val="33"/>
      </w:rPr>
      <w:t xml:space="preserve"> MiWi</w:t>
    </w:r>
    <w:r>
      <w:rPr>
        <w:b/>
        <w:sz w:val="28"/>
      </w:rPr>
      <w:t>™</w:t>
    </w:r>
  </w:p>
  <w:p w14:paraId="4999A6A1" w14:textId="77777777" w:rsidR="000825E9" w:rsidRDefault="00000000">
    <w:pPr>
      <w:spacing w:after="0" w:line="259" w:lineRule="auto"/>
      <w:ind w:left="0" w:right="-70" w:firstLine="0"/>
      <w:jc w:val="right"/>
    </w:pPr>
    <w:r>
      <w:rPr>
        <w:b/>
        <w:sz w:val="24"/>
      </w:rPr>
      <w:t>WSN Demo Mesh Reference Application</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149FEE" w14:textId="77777777" w:rsidR="000825E9" w:rsidRDefault="00000000">
    <w:pPr>
      <w:spacing w:after="0" w:line="259" w:lineRule="auto"/>
      <w:ind w:left="0" w:right="-85" w:firstLine="0"/>
      <w:jc w:val="right"/>
    </w:pPr>
    <w:r>
      <w:rPr>
        <w:rFonts w:ascii="Calibri" w:eastAsia="Calibri" w:hAnsi="Calibri" w:cs="Calibri"/>
        <w:noProof/>
        <w:sz w:val="22"/>
      </w:rPr>
      <mc:AlternateContent>
        <mc:Choice Requires="wpg">
          <w:drawing>
            <wp:anchor distT="0" distB="0" distL="114300" distR="114300" simplePos="0" relativeHeight="251703296" behindDoc="0" locked="0" layoutInCell="1" allowOverlap="1" wp14:anchorId="07E099FB" wp14:editId="4E7FD660">
              <wp:simplePos x="0" y="0"/>
              <wp:positionH relativeFrom="page">
                <wp:posOffset>972000</wp:posOffset>
              </wp:positionH>
              <wp:positionV relativeFrom="page">
                <wp:posOffset>801275</wp:posOffset>
              </wp:positionV>
              <wp:extent cx="6012000" cy="53975"/>
              <wp:effectExtent l="0" t="0" r="0" b="0"/>
              <wp:wrapSquare wrapText="bothSides"/>
              <wp:docPr id="43811" name="Group 43811"/>
              <wp:cNvGraphicFramePr/>
              <a:graphic xmlns:a="http://schemas.openxmlformats.org/drawingml/2006/main">
                <a:graphicData uri="http://schemas.microsoft.com/office/word/2010/wordprocessingGroup">
                  <wpg:wgp>
                    <wpg:cNvGrpSpPr/>
                    <wpg:grpSpPr>
                      <a:xfrm>
                        <a:off x="0" y="0"/>
                        <a:ext cx="6012000" cy="53975"/>
                        <a:chOff x="0" y="0"/>
                        <a:chExt cx="6012000" cy="53975"/>
                      </a:xfrm>
                    </wpg:grpSpPr>
                    <wps:wsp>
                      <wps:cNvPr id="43812" name="Shape 43812"/>
                      <wps:cNvSpPr/>
                      <wps:spPr>
                        <a:xfrm>
                          <a:off x="0" y="0"/>
                          <a:ext cx="6012000" cy="0"/>
                        </a:xfrm>
                        <a:custGeom>
                          <a:avLst/>
                          <a:gdLst/>
                          <a:ahLst/>
                          <a:cxnLst/>
                          <a:rect l="0" t="0" r="0" b="0"/>
                          <a:pathLst>
                            <a:path w="6012000">
                              <a:moveTo>
                                <a:pt x="0" y="0"/>
                              </a:moveTo>
                              <a:lnTo>
                                <a:pt x="60120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s:wsp>
                      <wps:cNvPr id="43813" name="Shape 43813"/>
                      <wps:cNvSpPr/>
                      <wps:spPr>
                        <a:xfrm>
                          <a:off x="0" y="53975"/>
                          <a:ext cx="6012000" cy="0"/>
                        </a:xfrm>
                        <a:custGeom>
                          <a:avLst/>
                          <a:gdLst/>
                          <a:ahLst/>
                          <a:cxnLst/>
                          <a:rect l="0" t="0" r="0" b="0"/>
                          <a:pathLst>
                            <a:path w="6012000">
                              <a:moveTo>
                                <a:pt x="0" y="0"/>
                              </a:moveTo>
                              <a:lnTo>
                                <a:pt x="60120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811" style="width:473.386pt;height:4.25pt;position:absolute;mso-position-horizontal-relative:page;mso-position-horizontal:absolute;margin-left:76.5354pt;mso-position-vertical-relative:page;margin-top:63.0925pt;" coordsize="60120,539">
              <v:shape id="Shape 43812" style="position:absolute;width:60120;height:0;left:0;top:0;" coordsize="6012000,0" path="m0,0l6012000,0">
                <v:stroke weight="2.5pt" endcap="round" joinstyle="miter" miterlimit="10" on="true" color="#000000"/>
                <v:fill on="false" color="#000000" opacity="0"/>
              </v:shape>
              <v:shape id="Shape 43813" style="position:absolute;width:60120;height:0;left:0;top:539;" coordsize="6012000,0" path="m0,0l6012000,0">
                <v:stroke weight="1pt" endcap="round" joinstyle="miter" miterlimit="10" on="true" color="#000000"/>
                <v:fill on="false" color="#000000" opacity="0"/>
              </v:shape>
              <w10:wrap type="square"/>
            </v:group>
          </w:pict>
        </mc:Fallback>
      </mc:AlternateContent>
    </w:r>
    <w:r>
      <w:rPr>
        <w:b/>
        <w:sz w:val="33"/>
      </w:rPr>
      <w:t xml:space="preserve"> MiWi</w:t>
    </w:r>
    <w:r>
      <w:rPr>
        <w:b/>
        <w:sz w:val="28"/>
      </w:rPr>
      <w:t>™</w:t>
    </w:r>
  </w:p>
  <w:p w14:paraId="08485B62" w14:textId="77777777" w:rsidR="000825E9" w:rsidRDefault="00000000">
    <w:pPr>
      <w:spacing w:after="0" w:line="259" w:lineRule="auto"/>
      <w:ind w:left="0" w:right="-85" w:firstLine="0"/>
      <w:jc w:val="right"/>
    </w:pPr>
    <w:r>
      <w:rPr>
        <w:b/>
        <w:sz w:val="24"/>
      </w:rPr>
      <w:t>OTAU in WSNDemo Mesh Application</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623C07" w14:textId="77777777" w:rsidR="000825E9" w:rsidRDefault="00000000">
    <w:pPr>
      <w:spacing w:after="0" w:line="259" w:lineRule="auto"/>
      <w:ind w:left="0" w:right="-85" w:firstLine="0"/>
      <w:jc w:val="right"/>
    </w:pPr>
    <w:r>
      <w:rPr>
        <w:rFonts w:ascii="Calibri" w:eastAsia="Calibri" w:hAnsi="Calibri" w:cs="Calibri"/>
        <w:noProof/>
        <w:sz w:val="22"/>
      </w:rPr>
      <mc:AlternateContent>
        <mc:Choice Requires="wpg">
          <w:drawing>
            <wp:anchor distT="0" distB="0" distL="114300" distR="114300" simplePos="0" relativeHeight="251704320" behindDoc="0" locked="0" layoutInCell="1" allowOverlap="1" wp14:anchorId="194FF074" wp14:editId="2AC841DF">
              <wp:simplePos x="0" y="0"/>
              <wp:positionH relativeFrom="page">
                <wp:posOffset>972000</wp:posOffset>
              </wp:positionH>
              <wp:positionV relativeFrom="page">
                <wp:posOffset>801275</wp:posOffset>
              </wp:positionV>
              <wp:extent cx="6012000" cy="53975"/>
              <wp:effectExtent l="0" t="0" r="0" b="0"/>
              <wp:wrapSquare wrapText="bothSides"/>
              <wp:docPr id="43783" name="Group 43783"/>
              <wp:cNvGraphicFramePr/>
              <a:graphic xmlns:a="http://schemas.openxmlformats.org/drawingml/2006/main">
                <a:graphicData uri="http://schemas.microsoft.com/office/word/2010/wordprocessingGroup">
                  <wpg:wgp>
                    <wpg:cNvGrpSpPr/>
                    <wpg:grpSpPr>
                      <a:xfrm>
                        <a:off x="0" y="0"/>
                        <a:ext cx="6012000" cy="53975"/>
                        <a:chOff x="0" y="0"/>
                        <a:chExt cx="6012000" cy="53975"/>
                      </a:xfrm>
                    </wpg:grpSpPr>
                    <wps:wsp>
                      <wps:cNvPr id="43784" name="Shape 43784"/>
                      <wps:cNvSpPr/>
                      <wps:spPr>
                        <a:xfrm>
                          <a:off x="0" y="0"/>
                          <a:ext cx="6012000" cy="0"/>
                        </a:xfrm>
                        <a:custGeom>
                          <a:avLst/>
                          <a:gdLst/>
                          <a:ahLst/>
                          <a:cxnLst/>
                          <a:rect l="0" t="0" r="0" b="0"/>
                          <a:pathLst>
                            <a:path w="6012000">
                              <a:moveTo>
                                <a:pt x="0" y="0"/>
                              </a:moveTo>
                              <a:lnTo>
                                <a:pt x="60120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s:wsp>
                      <wps:cNvPr id="43785" name="Shape 43785"/>
                      <wps:cNvSpPr/>
                      <wps:spPr>
                        <a:xfrm>
                          <a:off x="0" y="53975"/>
                          <a:ext cx="6012000" cy="0"/>
                        </a:xfrm>
                        <a:custGeom>
                          <a:avLst/>
                          <a:gdLst/>
                          <a:ahLst/>
                          <a:cxnLst/>
                          <a:rect l="0" t="0" r="0" b="0"/>
                          <a:pathLst>
                            <a:path w="6012000">
                              <a:moveTo>
                                <a:pt x="0" y="0"/>
                              </a:moveTo>
                              <a:lnTo>
                                <a:pt x="60120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783" style="width:473.386pt;height:4.25pt;position:absolute;mso-position-horizontal-relative:page;mso-position-horizontal:absolute;margin-left:76.5354pt;mso-position-vertical-relative:page;margin-top:63.0925pt;" coordsize="60120,539">
              <v:shape id="Shape 43784" style="position:absolute;width:60120;height:0;left:0;top:0;" coordsize="6012000,0" path="m0,0l6012000,0">
                <v:stroke weight="2.5pt" endcap="round" joinstyle="miter" miterlimit="10" on="true" color="#000000"/>
                <v:fill on="false" color="#000000" opacity="0"/>
              </v:shape>
              <v:shape id="Shape 43785" style="position:absolute;width:60120;height:0;left:0;top:539;" coordsize="6012000,0" path="m0,0l6012000,0">
                <v:stroke weight="1pt" endcap="round" joinstyle="miter" miterlimit="10" on="true" color="#000000"/>
                <v:fill on="false" color="#000000" opacity="0"/>
              </v:shape>
              <w10:wrap type="square"/>
            </v:group>
          </w:pict>
        </mc:Fallback>
      </mc:AlternateContent>
    </w:r>
    <w:r>
      <w:rPr>
        <w:b/>
        <w:sz w:val="33"/>
      </w:rPr>
      <w:t xml:space="preserve"> MiWi</w:t>
    </w:r>
    <w:r>
      <w:rPr>
        <w:b/>
        <w:sz w:val="28"/>
      </w:rPr>
      <w:t>™</w:t>
    </w:r>
  </w:p>
  <w:p w14:paraId="4BA5BE72" w14:textId="77777777" w:rsidR="000825E9" w:rsidRDefault="00000000">
    <w:pPr>
      <w:spacing w:after="0" w:line="259" w:lineRule="auto"/>
      <w:ind w:left="0" w:right="-85" w:firstLine="0"/>
      <w:jc w:val="right"/>
    </w:pPr>
    <w:r>
      <w:rPr>
        <w:b/>
        <w:sz w:val="24"/>
      </w:rPr>
      <w:t>OTAU in WSNDemo Mesh Application</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313672" w14:textId="77777777" w:rsidR="000825E9" w:rsidRDefault="00000000">
    <w:pPr>
      <w:spacing w:after="0" w:line="259" w:lineRule="auto"/>
      <w:ind w:left="0" w:right="-85" w:firstLine="0"/>
      <w:jc w:val="right"/>
    </w:pPr>
    <w:r>
      <w:rPr>
        <w:rFonts w:ascii="Calibri" w:eastAsia="Calibri" w:hAnsi="Calibri" w:cs="Calibri"/>
        <w:noProof/>
        <w:sz w:val="22"/>
      </w:rPr>
      <mc:AlternateContent>
        <mc:Choice Requires="wpg">
          <w:drawing>
            <wp:anchor distT="0" distB="0" distL="114300" distR="114300" simplePos="0" relativeHeight="251705344" behindDoc="0" locked="0" layoutInCell="1" allowOverlap="1" wp14:anchorId="574F5EF4" wp14:editId="1AFAACF4">
              <wp:simplePos x="0" y="0"/>
              <wp:positionH relativeFrom="page">
                <wp:posOffset>972000</wp:posOffset>
              </wp:positionH>
              <wp:positionV relativeFrom="page">
                <wp:posOffset>801275</wp:posOffset>
              </wp:positionV>
              <wp:extent cx="6012000" cy="53975"/>
              <wp:effectExtent l="0" t="0" r="0" b="0"/>
              <wp:wrapSquare wrapText="bothSides"/>
              <wp:docPr id="43755" name="Group 43755"/>
              <wp:cNvGraphicFramePr/>
              <a:graphic xmlns:a="http://schemas.openxmlformats.org/drawingml/2006/main">
                <a:graphicData uri="http://schemas.microsoft.com/office/word/2010/wordprocessingGroup">
                  <wpg:wgp>
                    <wpg:cNvGrpSpPr/>
                    <wpg:grpSpPr>
                      <a:xfrm>
                        <a:off x="0" y="0"/>
                        <a:ext cx="6012000" cy="53975"/>
                        <a:chOff x="0" y="0"/>
                        <a:chExt cx="6012000" cy="53975"/>
                      </a:xfrm>
                    </wpg:grpSpPr>
                    <wps:wsp>
                      <wps:cNvPr id="43756" name="Shape 43756"/>
                      <wps:cNvSpPr/>
                      <wps:spPr>
                        <a:xfrm>
                          <a:off x="0" y="0"/>
                          <a:ext cx="6012000" cy="0"/>
                        </a:xfrm>
                        <a:custGeom>
                          <a:avLst/>
                          <a:gdLst/>
                          <a:ahLst/>
                          <a:cxnLst/>
                          <a:rect l="0" t="0" r="0" b="0"/>
                          <a:pathLst>
                            <a:path w="6012000">
                              <a:moveTo>
                                <a:pt x="0" y="0"/>
                              </a:moveTo>
                              <a:lnTo>
                                <a:pt x="60120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s:wsp>
                      <wps:cNvPr id="43757" name="Shape 43757"/>
                      <wps:cNvSpPr/>
                      <wps:spPr>
                        <a:xfrm>
                          <a:off x="0" y="53975"/>
                          <a:ext cx="6012000" cy="0"/>
                        </a:xfrm>
                        <a:custGeom>
                          <a:avLst/>
                          <a:gdLst/>
                          <a:ahLst/>
                          <a:cxnLst/>
                          <a:rect l="0" t="0" r="0" b="0"/>
                          <a:pathLst>
                            <a:path w="6012000">
                              <a:moveTo>
                                <a:pt x="0" y="0"/>
                              </a:moveTo>
                              <a:lnTo>
                                <a:pt x="60120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755" style="width:473.386pt;height:4.25pt;position:absolute;mso-position-horizontal-relative:page;mso-position-horizontal:absolute;margin-left:76.5354pt;mso-position-vertical-relative:page;margin-top:63.0925pt;" coordsize="60120,539">
              <v:shape id="Shape 43756" style="position:absolute;width:60120;height:0;left:0;top:0;" coordsize="6012000,0" path="m0,0l6012000,0">
                <v:stroke weight="2.5pt" endcap="round" joinstyle="miter" miterlimit="10" on="true" color="#000000"/>
                <v:fill on="false" color="#000000" opacity="0"/>
              </v:shape>
              <v:shape id="Shape 43757" style="position:absolute;width:60120;height:0;left:0;top:539;" coordsize="6012000,0" path="m0,0l6012000,0">
                <v:stroke weight="1pt" endcap="round" joinstyle="miter" miterlimit="10" on="true" color="#000000"/>
                <v:fill on="false" color="#000000" opacity="0"/>
              </v:shape>
              <w10:wrap type="square"/>
            </v:group>
          </w:pict>
        </mc:Fallback>
      </mc:AlternateContent>
    </w:r>
    <w:r>
      <w:rPr>
        <w:b/>
        <w:sz w:val="33"/>
      </w:rPr>
      <w:t xml:space="preserve"> MiWi</w:t>
    </w:r>
    <w:r>
      <w:rPr>
        <w:b/>
        <w:sz w:val="28"/>
      </w:rPr>
      <w:t>™</w:t>
    </w:r>
  </w:p>
  <w:p w14:paraId="3A028829" w14:textId="77777777" w:rsidR="000825E9" w:rsidRDefault="00000000">
    <w:pPr>
      <w:spacing w:after="0" w:line="259" w:lineRule="auto"/>
      <w:ind w:left="0" w:right="-85" w:firstLine="0"/>
      <w:jc w:val="right"/>
    </w:pPr>
    <w:r>
      <w:rPr>
        <w:b/>
        <w:sz w:val="24"/>
      </w:rPr>
      <w:t>OTAU in WSNDemo Mesh Application</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592AD" w14:textId="77777777" w:rsidR="000825E9" w:rsidRDefault="00000000">
    <w:pPr>
      <w:spacing w:after="0" w:line="259" w:lineRule="auto"/>
      <w:ind w:left="0" w:right="165" w:firstLine="0"/>
      <w:jc w:val="right"/>
    </w:pPr>
    <w:r>
      <w:rPr>
        <w:rFonts w:ascii="Calibri" w:eastAsia="Calibri" w:hAnsi="Calibri" w:cs="Calibri"/>
        <w:noProof/>
        <w:sz w:val="22"/>
      </w:rPr>
      <mc:AlternateContent>
        <mc:Choice Requires="wpg">
          <w:drawing>
            <wp:anchor distT="0" distB="0" distL="114300" distR="114300" simplePos="0" relativeHeight="251709440" behindDoc="0" locked="0" layoutInCell="1" allowOverlap="1" wp14:anchorId="5C9A330D" wp14:editId="22A57056">
              <wp:simplePos x="0" y="0"/>
              <wp:positionH relativeFrom="page">
                <wp:posOffset>972000</wp:posOffset>
              </wp:positionH>
              <wp:positionV relativeFrom="page">
                <wp:posOffset>801275</wp:posOffset>
              </wp:positionV>
              <wp:extent cx="6012000" cy="53975"/>
              <wp:effectExtent l="0" t="0" r="0" b="0"/>
              <wp:wrapSquare wrapText="bothSides"/>
              <wp:docPr id="43896" name="Group 43896"/>
              <wp:cNvGraphicFramePr/>
              <a:graphic xmlns:a="http://schemas.openxmlformats.org/drawingml/2006/main">
                <a:graphicData uri="http://schemas.microsoft.com/office/word/2010/wordprocessingGroup">
                  <wpg:wgp>
                    <wpg:cNvGrpSpPr/>
                    <wpg:grpSpPr>
                      <a:xfrm>
                        <a:off x="0" y="0"/>
                        <a:ext cx="6012000" cy="53975"/>
                        <a:chOff x="0" y="0"/>
                        <a:chExt cx="6012000" cy="53975"/>
                      </a:xfrm>
                    </wpg:grpSpPr>
                    <wps:wsp>
                      <wps:cNvPr id="43897" name="Shape 43897"/>
                      <wps:cNvSpPr/>
                      <wps:spPr>
                        <a:xfrm>
                          <a:off x="0" y="0"/>
                          <a:ext cx="6012000" cy="0"/>
                        </a:xfrm>
                        <a:custGeom>
                          <a:avLst/>
                          <a:gdLst/>
                          <a:ahLst/>
                          <a:cxnLst/>
                          <a:rect l="0" t="0" r="0" b="0"/>
                          <a:pathLst>
                            <a:path w="6012000">
                              <a:moveTo>
                                <a:pt x="0" y="0"/>
                              </a:moveTo>
                              <a:lnTo>
                                <a:pt x="60120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s:wsp>
                      <wps:cNvPr id="43898" name="Shape 43898"/>
                      <wps:cNvSpPr/>
                      <wps:spPr>
                        <a:xfrm>
                          <a:off x="0" y="53975"/>
                          <a:ext cx="6012000" cy="0"/>
                        </a:xfrm>
                        <a:custGeom>
                          <a:avLst/>
                          <a:gdLst/>
                          <a:ahLst/>
                          <a:cxnLst/>
                          <a:rect l="0" t="0" r="0" b="0"/>
                          <a:pathLst>
                            <a:path w="6012000">
                              <a:moveTo>
                                <a:pt x="0" y="0"/>
                              </a:moveTo>
                              <a:lnTo>
                                <a:pt x="60120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896" style="width:473.386pt;height:4.25pt;position:absolute;mso-position-horizontal-relative:page;mso-position-horizontal:absolute;margin-left:76.5354pt;mso-position-vertical-relative:page;margin-top:63.0925pt;" coordsize="60120,539">
              <v:shape id="Shape 43897" style="position:absolute;width:60120;height:0;left:0;top:0;" coordsize="6012000,0" path="m0,0l6012000,0">
                <v:stroke weight="2.5pt" endcap="round" joinstyle="miter" miterlimit="10" on="true" color="#000000"/>
                <v:fill on="false" color="#000000" opacity="0"/>
              </v:shape>
              <v:shape id="Shape 43898" style="position:absolute;width:60120;height:0;left:0;top:539;" coordsize="6012000,0" path="m0,0l6012000,0">
                <v:stroke weight="1pt" endcap="round" joinstyle="miter" miterlimit="10" on="true" color="#000000"/>
                <v:fill on="false" color="#000000" opacity="0"/>
              </v:shape>
              <w10:wrap type="square"/>
            </v:group>
          </w:pict>
        </mc:Fallback>
      </mc:AlternateContent>
    </w:r>
    <w:r>
      <w:rPr>
        <w:b/>
        <w:sz w:val="33"/>
      </w:rPr>
      <w:t xml:space="preserve"> MiWi</w:t>
    </w:r>
    <w:r>
      <w:rPr>
        <w:b/>
        <w:sz w:val="28"/>
      </w:rPr>
      <w:t>™</w:t>
    </w:r>
  </w:p>
  <w:p w14:paraId="3978B08B" w14:textId="77777777" w:rsidR="000825E9" w:rsidRDefault="00000000">
    <w:pPr>
      <w:spacing w:after="0" w:line="259" w:lineRule="auto"/>
      <w:ind w:left="0" w:right="165" w:firstLine="0"/>
      <w:jc w:val="right"/>
    </w:pPr>
    <w:r>
      <w:rPr>
        <w:b/>
        <w:sz w:val="24"/>
      </w:rPr>
      <w:t>Atmel WiDBG for OTAU</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2E3F7" w14:textId="77777777" w:rsidR="000825E9" w:rsidRDefault="00000000">
    <w:pPr>
      <w:spacing w:after="0" w:line="259" w:lineRule="auto"/>
      <w:ind w:left="0" w:right="165" w:firstLine="0"/>
      <w:jc w:val="right"/>
    </w:pPr>
    <w:r>
      <w:rPr>
        <w:rFonts w:ascii="Calibri" w:eastAsia="Calibri" w:hAnsi="Calibri" w:cs="Calibri"/>
        <w:noProof/>
        <w:sz w:val="22"/>
      </w:rPr>
      <mc:AlternateContent>
        <mc:Choice Requires="wpg">
          <w:drawing>
            <wp:anchor distT="0" distB="0" distL="114300" distR="114300" simplePos="0" relativeHeight="251710464" behindDoc="0" locked="0" layoutInCell="1" allowOverlap="1" wp14:anchorId="3FD35B53" wp14:editId="2A634EF4">
              <wp:simplePos x="0" y="0"/>
              <wp:positionH relativeFrom="page">
                <wp:posOffset>972000</wp:posOffset>
              </wp:positionH>
              <wp:positionV relativeFrom="page">
                <wp:posOffset>801275</wp:posOffset>
              </wp:positionV>
              <wp:extent cx="6012000" cy="53975"/>
              <wp:effectExtent l="0" t="0" r="0" b="0"/>
              <wp:wrapSquare wrapText="bothSides"/>
              <wp:docPr id="43868" name="Group 43868"/>
              <wp:cNvGraphicFramePr/>
              <a:graphic xmlns:a="http://schemas.openxmlformats.org/drawingml/2006/main">
                <a:graphicData uri="http://schemas.microsoft.com/office/word/2010/wordprocessingGroup">
                  <wpg:wgp>
                    <wpg:cNvGrpSpPr/>
                    <wpg:grpSpPr>
                      <a:xfrm>
                        <a:off x="0" y="0"/>
                        <a:ext cx="6012000" cy="53975"/>
                        <a:chOff x="0" y="0"/>
                        <a:chExt cx="6012000" cy="53975"/>
                      </a:xfrm>
                    </wpg:grpSpPr>
                    <wps:wsp>
                      <wps:cNvPr id="43869" name="Shape 43869"/>
                      <wps:cNvSpPr/>
                      <wps:spPr>
                        <a:xfrm>
                          <a:off x="0" y="0"/>
                          <a:ext cx="6012000" cy="0"/>
                        </a:xfrm>
                        <a:custGeom>
                          <a:avLst/>
                          <a:gdLst/>
                          <a:ahLst/>
                          <a:cxnLst/>
                          <a:rect l="0" t="0" r="0" b="0"/>
                          <a:pathLst>
                            <a:path w="6012000">
                              <a:moveTo>
                                <a:pt x="0" y="0"/>
                              </a:moveTo>
                              <a:lnTo>
                                <a:pt x="60120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s:wsp>
                      <wps:cNvPr id="43870" name="Shape 43870"/>
                      <wps:cNvSpPr/>
                      <wps:spPr>
                        <a:xfrm>
                          <a:off x="0" y="53975"/>
                          <a:ext cx="6012000" cy="0"/>
                        </a:xfrm>
                        <a:custGeom>
                          <a:avLst/>
                          <a:gdLst/>
                          <a:ahLst/>
                          <a:cxnLst/>
                          <a:rect l="0" t="0" r="0" b="0"/>
                          <a:pathLst>
                            <a:path w="6012000">
                              <a:moveTo>
                                <a:pt x="0" y="0"/>
                              </a:moveTo>
                              <a:lnTo>
                                <a:pt x="60120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868" style="width:473.386pt;height:4.25pt;position:absolute;mso-position-horizontal-relative:page;mso-position-horizontal:absolute;margin-left:76.5354pt;mso-position-vertical-relative:page;margin-top:63.0925pt;" coordsize="60120,539">
              <v:shape id="Shape 43869" style="position:absolute;width:60120;height:0;left:0;top:0;" coordsize="6012000,0" path="m0,0l6012000,0">
                <v:stroke weight="2.5pt" endcap="round" joinstyle="miter" miterlimit="10" on="true" color="#000000"/>
                <v:fill on="false" color="#000000" opacity="0"/>
              </v:shape>
              <v:shape id="Shape 43870" style="position:absolute;width:60120;height:0;left:0;top:539;" coordsize="6012000,0" path="m0,0l6012000,0">
                <v:stroke weight="1pt" endcap="round" joinstyle="miter" miterlimit="10" on="true" color="#000000"/>
                <v:fill on="false" color="#000000" opacity="0"/>
              </v:shape>
              <w10:wrap type="square"/>
            </v:group>
          </w:pict>
        </mc:Fallback>
      </mc:AlternateContent>
    </w:r>
    <w:r>
      <w:rPr>
        <w:b/>
        <w:sz w:val="33"/>
      </w:rPr>
      <w:t xml:space="preserve"> MiWi</w:t>
    </w:r>
    <w:r>
      <w:rPr>
        <w:b/>
        <w:sz w:val="28"/>
      </w:rPr>
      <w:t>™</w:t>
    </w:r>
  </w:p>
  <w:p w14:paraId="12C0680E" w14:textId="77777777" w:rsidR="000825E9" w:rsidRDefault="00000000">
    <w:pPr>
      <w:spacing w:after="0" w:line="259" w:lineRule="auto"/>
      <w:ind w:left="0" w:right="165" w:firstLine="0"/>
      <w:jc w:val="right"/>
    </w:pPr>
    <w:r>
      <w:rPr>
        <w:b/>
        <w:sz w:val="24"/>
      </w:rPr>
      <w:t>Atmel WiDBG for OTAU</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ECB6B" w14:textId="77777777" w:rsidR="000825E9" w:rsidRDefault="000825E9">
    <w:pPr>
      <w:spacing w:after="160" w:line="259" w:lineRule="auto"/>
      <w:ind w:left="0" w:firstLine="0"/>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45FDD" w14:textId="77777777" w:rsidR="000825E9" w:rsidRDefault="00000000">
    <w:pPr>
      <w:spacing w:after="0" w:line="259" w:lineRule="auto"/>
      <w:ind w:left="0" w:right="165" w:firstLine="0"/>
      <w:jc w:val="right"/>
    </w:pPr>
    <w:r>
      <w:rPr>
        <w:rFonts w:ascii="Calibri" w:eastAsia="Calibri" w:hAnsi="Calibri" w:cs="Calibri"/>
        <w:noProof/>
        <w:sz w:val="22"/>
      </w:rPr>
      <mc:AlternateContent>
        <mc:Choice Requires="wpg">
          <w:drawing>
            <wp:anchor distT="0" distB="0" distL="114300" distR="114300" simplePos="0" relativeHeight="251711488" behindDoc="0" locked="0" layoutInCell="1" allowOverlap="1" wp14:anchorId="25CCDAB1" wp14:editId="3EEE845A">
              <wp:simplePos x="0" y="0"/>
              <wp:positionH relativeFrom="page">
                <wp:posOffset>972000</wp:posOffset>
              </wp:positionH>
              <wp:positionV relativeFrom="page">
                <wp:posOffset>801275</wp:posOffset>
              </wp:positionV>
              <wp:extent cx="6012000" cy="53975"/>
              <wp:effectExtent l="0" t="0" r="0" b="0"/>
              <wp:wrapSquare wrapText="bothSides"/>
              <wp:docPr id="43840" name="Group 43840"/>
              <wp:cNvGraphicFramePr/>
              <a:graphic xmlns:a="http://schemas.openxmlformats.org/drawingml/2006/main">
                <a:graphicData uri="http://schemas.microsoft.com/office/word/2010/wordprocessingGroup">
                  <wpg:wgp>
                    <wpg:cNvGrpSpPr/>
                    <wpg:grpSpPr>
                      <a:xfrm>
                        <a:off x="0" y="0"/>
                        <a:ext cx="6012000" cy="53975"/>
                        <a:chOff x="0" y="0"/>
                        <a:chExt cx="6012000" cy="53975"/>
                      </a:xfrm>
                    </wpg:grpSpPr>
                    <wps:wsp>
                      <wps:cNvPr id="43841" name="Shape 43841"/>
                      <wps:cNvSpPr/>
                      <wps:spPr>
                        <a:xfrm>
                          <a:off x="0" y="0"/>
                          <a:ext cx="6012000" cy="0"/>
                        </a:xfrm>
                        <a:custGeom>
                          <a:avLst/>
                          <a:gdLst/>
                          <a:ahLst/>
                          <a:cxnLst/>
                          <a:rect l="0" t="0" r="0" b="0"/>
                          <a:pathLst>
                            <a:path w="6012000">
                              <a:moveTo>
                                <a:pt x="0" y="0"/>
                              </a:moveTo>
                              <a:lnTo>
                                <a:pt x="60120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s:wsp>
                      <wps:cNvPr id="43842" name="Shape 43842"/>
                      <wps:cNvSpPr/>
                      <wps:spPr>
                        <a:xfrm>
                          <a:off x="0" y="53975"/>
                          <a:ext cx="6012000" cy="0"/>
                        </a:xfrm>
                        <a:custGeom>
                          <a:avLst/>
                          <a:gdLst/>
                          <a:ahLst/>
                          <a:cxnLst/>
                          <a:rect l="0" t="0" r="0" b="0"/>
                          <a:pathLst>
                            <a:path w="6012000">
                              <a:moveTo>
                                <a:pt x="0" y="0"/>
                              </a:moveTo>
                              <a:lnTo>
                                <a:pt x="60120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840" style="width:473.386pt;height:4.25pt;position:absolute;mso-position-horizontal-relative:page;mso-position-horizontal:absolute;margin-left:76.5354pt;mso-position-vertical-relative:page;margin-top:63.0925pt;" coordsize="60120,539">
              <v:shape id="Shape 43841" style="position:absolute;width:60120;height:0;left:0;top:0;" coordsize="6012000,0" path="m0,0l6012000,0">
                <v:stroke weight="2.5pt" endcap="round" joinstyle="miter" miterlimit="10" on="true" color="#000000"/>
                <v:fill on="false" color="#000000" opacity="0"/>
              </v:shape>
              <v:shape id="Shape 43842" style="position:absolute;width:60120;height:0;left:0;top:539;" coordsize="6012000,0" path="m0,0l6012000,0">
                <v:stroke weight="1pt" endcap="round" joinstyle="miter" miterlimit="10" on="true" color="#000000"/>
                <v:fill on="false" color="#000000" opacity="0"/>
              </v:shape>
              <w10:wrap type="square"/>
            </v:group>
          </w:pict>
        </mc:Fallback>
      </mc:AlternateContent>
    </w:r>
    <w:r>
      <w:rPr>
        <w:b/>
        <w:sz w:val="33"/>
      </w:rPr>
      <w:t xml:space="preserve"> MiWi</w:t>
    </w:r>
    <w:r>
      <w:rPr>
        <w:b/>
        <w:sz w:val="28"/>
      </w:rPr>
      <w:t>™</w:t>
    </w:r>
  </w:p>
  <w:p w14:paraId="305E8A90" w14:textId="77777777" w:rsidR="000825E9" w:rsidRDefault="00000000">
    <w:pPr>
      <w:spacing w:after="0" w:line="259" w:lineRule="auto"/>
      <w:ind w:left="0" w:right="165" w:firstLine="0"/>
      <w:jc w:val="right"/>
    </w:pPr>
    <w:r>
      <w:rPr>
        <w:b/>
        <w:sz w:val="24"/>
      </w:rPr>
      <w:t>Atmel WiDBG for OTAU</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E01D5" w14:textId="77777777" w:rsidR="000825E9" w:rsidRDefault="00000000">
    <w:pPr>
      <w:spacing w:after="0" w:line="259" w:lineRule="auto"/>
      <w:ind w:left="0" w:firstLine="0"/>
      <w:jc w:val="right"/>
    </w:pPr>
    <w:r>
      <w:rPr>
        <w:rFonts w:ascii="Calibri" w:eastAsia="Calibri" w:hAnsi="Calibri" w:cs="Calibri"/>
        <w:noProof/>
        <w:sz w:val="22"/>
      </w:rPr>
      <mc:AlternateContent>
        <mc:Choice Requires="wpg">
          <w:drawing>
            <wp:anchor distT="0" distB="0" distL="114300" distR="114300" simplePos="0" relativeHeight="251715584" behindDoc="0" locked="0" layoutInCell="1" allowOverlap="1" wp14:anchorId="37D490FF" wp14:editId="70CB4E31">
              <wp:simplePos x="0" y="0"/>
              <wp:positionH relativeFrom="page">
                <wp:posOffset>972000</wp:posOffset>
              </wp:positionH>
              <wp:positionV relativeFrom="page">
                <wp:posOffset>585375</wp:posOffset>
              </wp:positionV>
              <wp:extent cx="6012000" cy="53975"/>
              <wp:effectExtent l="0" t="0" r="0" b="0"/>
              <wp:wrapSquare wrapText="bothSides"/>
              <wp:docPr id="43975" name="Group 43975"/>
              <wp:cNvGraphicFramePr/>
              <a:graphic xmlns:a="http://schemas.openxmlformats.org/drawingml/2006/main">
                <a:graphicData uri="http://schemas.microsoft.com/office/word/2010/wordprocessingGroup">
                  <wpg:wgp>
                    <wpg:cNvGrpSpPr/>
                    <wpg:grpSpPr>
                      <a:xfrm>
                        <a:off x="0" y="0"/>
                        <a:ext cx="6012000" cy="53975"/>
                        <a:chOff x="0" y="0"/>
                        <a:chExt cx="6012000" cy="53975"/>
                      </a:xfrm>
                    </wpg:grpSpPr>
                    <wps:wsp>
                      <wps:cNvPr id="43976" name="Shape 43976"/>
                      <wps:cNvSpPr/>
                      <wps:spPr>
                        <a:xfrm>
                          <a:off x="0" y="0"/>
                          <a:ext cx="6012000" cy="0"/>
                        </a:xfrm>
                        <a:custGeom>
                          <a:avLst/>
                          <a:gdLst/>
                          <a:ahLst/>
                          <a:cxnLst/>
                          <a:rect l="0" t="0" r="0" b="0"/>
                          <a:pathLst>
                            <a:path w="6012000">
                              <a:moveTo>
                                <a:pt x="0" y="0"/>
                              </a:moveTo>
                              <a:lnTo>
                                <a:pt x="60120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s:wsp>
                      <wps:cNvPr id="43977" name="Shape 43977"/>
                      <wps:cNvSpPr/>
                      <wps:spPr>
                        <a:xfrm>
                          <a:off x="0" y="53975"/>
                          <a:ext cx="6012000" cy="0"/>
                        </a:xfrm>
                        <a:custGeom>
                          <a:avLst/>
                          <a:gdLst/>
                          <a:ahLst/>
                          <a:cxnLst/>
                          <a:rect l="0" t="0" r="0" b="0"/>
                          <a:pathLst>
                            <a:path w="6012000">
                              <a:moveTo>
                                <a:pt x="0" y="0"/>
                              </a:moveTo>
                              <a:lnTo>
                                <a:pt x="60120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975" style="width:473.386pt;height:4.25pt;position:absolute;mso-position-horizontal-relative:page;mso-position-horizontal:absolute;margin-left:76.5354pt;mso-position-vertical-relative:page;margin-top:46.0925pt;" coordsize="60120,539">
              <v:shape id="Shape 43976" style="position:absolute;width:60120;height:0;left:0;top:0;" coordsize="6012000,0" path="m0,0l6012000,0">
                <v:stroke weight="2.5pt" endcap="round" joinstyle="miter" miterlimit="10" on="true" color="#000000"/>
                <v:fill on="false" color="#000000" opacity="0"/>
              </v:shape>
              <v:shape id="Shape 43977" style="position:absolute;width:60120;height:0;left:0;top:539;" coordsize="6012000,0" path="m0,0l6012000,0">
                <v:stroke weight="1pt" endcap="round" joinstyle="miter" miterlimit="10" on="true" color="#000000"/>
                <v:fill on="false" color="#000000" opacity="0"/>
              </v:shape>
              <w10:wrap type="square"/>
            </v:group>
          </w:pict>
        </mc:Fallback>
      </mc:AlternateContent>
    </w:r>
    <w:r>
      <w:rPr>
        <w:b/>
        <w:sz w:val="33"/>
      </w:rPr>
      <w:t xml:space="preserve"> MiWi</w:t>
    </w:r>
    <w:r>
      <w:rPr>
        <w:b/>
        <w:sz w:val="28"/>
      </w:rPr>
      <w:t>™</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69AE31" w14:textId="77777777" w:rsidR="000825E9" w:rsidRDefault="00000000">
    <w:pPr>
      <w:spacing w:after="0" w:line="259" w:lineRule="auto"/>
      <w:ind w:left="0" w:firstLine="0"/>
      <w:jc w:val="right"/>
    </w:pPr>
    <w:r>
      <w:rPr>
        <w:rFonts w:ascii="Calibri" w:eastAsia="Calibri" w:hAnsi="Calibri" w:cs="Calibri"/>
        <w:noProof/>
        <w:sz w:val="22"/>
      </w:rPr>
      <mc:AlternateContent>
        <mc:Choice Requires="wpg">
          <w:drawing>
            <wp:anchor distT="0" distB="0" distL="114300" distR="114300" simplePos="0" relativeHeight="251716608" behindDoc="0" locked="0" layoutInCell="1" allowOverlap="1" wp14:anchorId="4283998C" wp14:editId="4DA6717E">
              <wp:simplePos x="0" y="0"/>
              <wp:positionH relativeFrom="page">
                <wp:posOffset>972000</wp:posOffset>
              </wp:positionH>
              <wp:positionV relativeFrom="page">
                <wp:posOffset>585375</wp:posOffset>
              </wp:positionV>
              <wp:extent cx="6012000" cy="53975"/>
              <wp:effectExtent l="0" t="0" r="0" b="0"/>
              <wp:wrapSquare wrapText="bothSides"/>
              <wp:docPr id="43950" name="Group 43950"/>
              <wp:cNvGraphicFramePr/>
              <a:graphic xmlns:a="http://schemas.openxmlformats.org/drawingml/2006/main">
                <a:graphicData uri="http://schemas.microsoft.com/office/word/2010/wordprocessingGroup">
                  <wpg:wgp>
                    <wpg:cNvGrpSpPr/>
                    <wpg:grpSpPr>
                      <a:xfrm>
                        <a:off x="0" y="0"/>
                        <a:ext cx="6012000" cy="53975"/>
                        <a:chOff x="0" y="0"/>
                        <a:chExt cx="6012000" cy="53975"/>
                      </a:xfrm>
                    </wpg:grpSpPr>
                    <wps:wsp>
                      <wps:cNvPr id="43951" name="Shape 43951"/>
                      <wps:cNvSpPr/>
                      <wps:spPr>
                        <a:xfrm>
                          <a:off x="0" y="0"/>
                          <a:ext cx="6012000" cy="0"/>
                        </a:xfrm>
                        <a:custGeom>
                          <a:avLst/>
                          <a:gdLst/>
                          <a:ahLst/>
                          <a:cxnLst/>
                          <a:rect l="0" t="0" r="0" b="0"/>
                          <a:pathLst>
                            <a:path w="6012000">
                              <a:moveTo>
                                <a:pt x="0" y="0"/>
                              </a:moveTo>
                              <a:lnTo>
                                <a:pt x="60120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s:wsp>
                      <wps:cNvPr id="43952" name="Shape 43952"/>
                      <wps:cNvSpPr/>
                      <wps:spPr>
                        <a:xfrm>
                          <a:off x="0" y="53975"/>
                          <a:ext cx="6012000" cy="0"/>
                        </a:xfrm>
                        <a:custGeom>
                          <a:avLst/>
                          <a:gdLst/>
                          <a:ahLst/>
                          <a:cxnLst/>
                          <a:rect l="0" t="0" r="0" b="0"/>
                          <a:pathLst>
                            <a:path w="6012000">
                              <a:moveTo>
                                <a:pt x="0" y="0"/>
                              </a:moveTo>
                              <a:lnTo>
                                <a:pt x="60120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950" style="width:473.386pt;height:4.25pt;position:absolute;mso-position-horizontal-relative:page;mso-position-horizontal:absolute;margin-left:76.5354pt;mso-position-vertical-relative:page;margin-top:46.0925pt;" coordsize="60120,539">
              <v:shape id="Shape 43951" style="position:absolute;width:60120;height:0;left:0;top:0;" coordsize="6012000,0" path="m0,0l6012000,0">
                <v:stroke weight="2.5pt" endcap="round" joinstyle="miter" miterlimit="10" on="true" color="#000000"/>
                <v:fill on="false" color="#000000" opacity="0"/>
              </v:shape>
              <v:shape id="Shape 43952" style="position:absolute;width:60120;height:0;left:0;top:539;" coordsize="6012000,0" path="m0,0l6012000,0">
                <v:stroke weight="1pt" endcap="round" joinstyle="miter" miterlimit="10" on="true" color="#000000"/>
                <v:fill on="false" color="#000000" opacity="0"/>
              </v:shape>
              <w10:wrap type="square"/>
            </v:group>
          </w:pict>
        </mc:Fallback>
      </mc:AlternateContent>
    </w:r>
    <w:r>
      <w:rPr>
        <w:b/>
        <w:sz w:val="33"/>
      </w:rPr>
      <w:t xml:space="preserve"> MiWi</w:t>
    </w:r>
    <w:r>
      <w:rPr>
        <w:b/>
        <w:sz w:val="28"/>
      </w:rPr>
      <w:t>™</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AA2CDD" w14:textId="77777777" w:rsidR="000825E9" w:rsidRDefault="00000000">
    <w:pPr>
      <w:spacing w:after="0" w:line="259" w:lineRule="auto"/>
      <w:ind w:left="0" w:firstLine="0"/>
      <w:jc w:val="right"/>
    </w:pPr>
    <w:r>
      <w:rPr>
        <w:rFonts w:ascii="Calibri" w:eastAsia="Calibri" w:hAnsi="Calibri" w:cs="Calibri"/>
        <w:noProof/>
        <w:sz w:val="22"/>
      </w:rPr>
      <mc:AlternateContent>
        <mc:Choice Requires="wpg">
          <w:drawing>
            <wp:anchor distT="0" distB="0" distL="114300" distR="114300" simplePos="0" relativeHeight="251717632" behindDoc="0" locked="0" layoutInCell="1" allowOverlap="1" wp14:anchorId="2A4071FE" wp14:editId="0561DACC">
              <wp:simplePos x="0" y="0"/>
              <wp:positionH relativeFrom="page">
                <wp:posOffset>972000</wp:posOffset>
              </wp:positionH>
              <wp:positionV relativeFrom="page">
                <wp:posOffset>801275</wp:posOffset>
              </wp:positionV>
              <wp:extent cx="6012000" cy="53975"/>
              <wp:effectExtent l="0" t="0" r="0" b="0"/>
              <wp:wrapSquare wrapText="bothSides"/>
              <wp:docPr id="43925" name="Group 43925"/>
              <wp:cNvGraphicFramePr/>
              <a:graphic xmlns:a="http://schemas.openxmlformats.org/drawingml/2006/main">
                <a:graphicData uri="http://schemas.microsoft.com/office/word/2010/wordprocessingGroup">
                  <wpg:wgp>
                    <wpg:cNvGrpSpPr/>
                    <wpg:grpSpPr>
                      <a:xfrm>
                        <a:off x="0" y="0"/>
                        <a:ext cx="6012000" cy="53975"/>
                        <a:chOff x="0" y="0"/>
                        <a:chExt cx="6012000" cy="53975"/>
                      </a:xfrm>
                    </wpg:grpSpPr>
                    <wps:wsp>
                      <wps:cNvPr id="43926" name="Shape 43926"/>
                      <wps:cNvSpPr/>
                      <wps:spPr>
                        <a:xfrm>
                          <a:off x="0" y="0"/>
                          <a:ext cx="6012000" cy="0"/>
                        </a:xfrm>
                        <a:custGeom>
                          <a:avLst/>
                          <a:gdLst/>
                          <a:ahLst/>
                          <a:cxnLst/>
                          <a:rect l="0" t="0" r="0" b="0"/>
                          <a:pathLst>
                            <a:path w="6012000">
                              <a:moveTo>
                                <a:pt x="0" y="0"/>
                              </a:moveTo>
                              <a:lnTo>
                                <a:pt x="60120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s:wsp>
                      <wps:cNvPr id="43927" name="Shape 43927"/>
                      <wps:cNvSpPr/>
                      <wps:spPr>
                        <a:xfrm>
                          <a:off x="0" y="53975"/>
                          <a:ext cx="6012000" cy="0"/>
                        </a:xfrm>
                        <a:custGeom>
                          <a:avLst/>
                          <a:gdLst/>
                          <a:ahLst/>
                          <a:cxnLst/>
                          <a:rect l="0" t="0" r="0" b="0"/>
                          <a:pathLst>
                            <a:path w="6012000">
                              <a:moveTo>
                                <a:pt x="0" y="0"/>
                              </a:moveTo>
                              <a:lnTo>
                                <a:pt x="60120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925" style="width:473.386pt;height:4.25pt;position:absolute;mso-position-horizontal-relative:page;mso-position-horizontal:absolute;margin-left:76.5354pt;mso-position-vertical-relative:page;margin-top:63.0925pt;" coordsize="60120,539">
              <v:shape id="Shape 43926" style="position:absolute;width:60120;height:0;left:0;top:0;" coordsize="6012000,0" path="m0,0l6012000,0">
                <v:stroke weight="2.5pt" endcap="round" joinstyle="miter" miterlimit="10" on="true" color="#000000"/>
                <v:fill on="false" color="#000000" opacity="0"/>
              </v:shape>
              <v:shape id="Shape 43927" style="position:absolute;width:60120;height:0;left:0;top:539;" coordsize="6012000,0" path="m0,0l6012000,0">
                <v:stroke weight="1pt" endcap="round" joinstyle="miter" miterlimit="10" on="true" color="#000000"/>
                <v:fill on="false" color="#000000" opacity="0"/>
              </v:shape>
              <w10:wrap type="square"/>
            </v:group>
          </w:pict>
        </mc:Fallback>
      </mc:AlternateContent>
    </w:r>
    <w:r>
      <w:rPr>
        <w:b/>
        <w:sz w:val="33"/>
      </w:rPr>
      <w:t xml:space="preserve"> MiWi</w:t>
    </w:r>
    <w:r>
      <w:rPr>
        <w:b/>
        <w:sz w:val="28"/>
      </w:rPr>
      <w:t>™</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FA237" w14:textId="77777777" w:rsidR="000825E9" w:rsidRDefault="000825E9">
    <w:pPr>
      <w:spacing w:after="160" w:line="259" w:lineRule="auto"/>
      <w:ind w:left="0" w:firstLine="0"/>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21C87A" w14:textId="77777777" w:rsidR="000825E9" w:rsidRDefault="000825E9">
    <w:pPr>
      <w:spacing w:after="160" w:line="259" w:lineRule="auto"/>
      <w:ind w:left="0" w:firstLine="0"/>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257905" w14:textId="77777777" w:rsidR="000825E9" w:rsidRDefault="000825E9">
    <w:pPr>
      <w:spacing w:after="160" w:line="259" w:lineRule="auto"/>
      <w:ind w:lef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E340C" w14:textId="77777777" w:rsidR="000825E9" w:rsidRDefault="00000000">
    <w:pPr>
      <w:spacing w:after="0" w:line="259" w:lineRule="auto"/>
      <w:ind w:left="0" w:firstLine="0"/>
      <w:jc w:val="righ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381C80C3" wp14:editId="388482CB">
              <wp:simplePos x="0" y="0"/>
              <wp:positionH relativeFrom="page">
                <wp:posOffset>972000</wp:posOffset>
              </wp:positionH>
              <wp:positionV relativeFrom="page">
                <wp:posOffset>801275</wp:posOffset>
              </wp:positionV>
              <wp:extent cx="6012000" cy="53975"/>
              <wp:effectExtent l="0" t="0" r="0" b="0"/>
              <wp:wrapSquare wrapText="bothSides"/>
              <wp:docPr id="43219" name="Group 43219"/>
              <wp:cNvGraphicFramePr/>
              <a:graphic xmlns:a="http://schemas.openxmlformats.org/drawingml/2006/main">
                <a:graphicData uri="http://schemas.microsoft.com/office/word/2010/wordprocessingGroup">
                  <wpg:wgp>
                    <wpg:cNvGrpSpPr/>
                    <wpg:grpSpPr>
                      <a:xfrm>
                        <a:off x="0" y="0"/>
                        <a:ext cx="6012000" cy="53975"/>
                        <a:chOff x="0" y="0"/>
                        <a:chExt cx="6012000" cy="53975"/>
                      </a:xfrm>
                    </wpg:grpSpPr>
                    <wps:wsp>
                      <wps:cNvPr id="43220" name="Shape 43220"/>
                      <wps:cNvSpPr/>
                      <wps:spPr>
                        <a:xfrm>
                          <a:off x="0" y="0"/>
                          <a:ext cx="6012000" cy="0"/>
                        </a:xfrm>
                        <a:custGeom>
                          <a:avLst/>
                          <a:gdLst/>
                          <a:ahLst/>
                          <a:cxnLst/>
                          <a:rect l="0" t="0" r="0" b="0"/>
                          <a:pathLst>
                            <a:path w="6012000">
                              <a:moveTo>
                                <a:pt x="0" y="0"/>
                              </a:moveTo>
                              <a:lnTo>
                                <a:pt x="60120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s:wsp>
                      <wps:cNvPr id="43221" name="Shape 43221"/>
                      <wps:cNvSpPr/>
                      <wps:spPr>
                        <a:xfrm>
                          <a:off x="0" y="53975"/>
                          <a:ext cx="6012000" cy="0"/>
                        </a:xfrm>
                        <a:custGeom>
                          <a:avLst/>
                          <a:gdLst/>
                          <a:ahLst/>
                          <a:cxnLst/>
                          <a:rect l="0" t="0" r="0" b="0"/>
                          <a:pathLst>
                            <a:path w="6012000">
                              <a:moveTo>
                                <a:pt x="0" y="0"/>
                              </a:moveTo>
                              <a:lnTo>
                                <a:pt x="60120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219" style="width:473.386pt;height:4.25pt;position:absolute;mso-position-horizontal-relative:page;mso-position-horizontal:absolute;margin-left:76.5354pt;mso-position-vertical-relative:page;margin-top:63.0925pt;" coordsize="60120,539">
              <v:shape id="Shape 43220" style="position:absolute;width:60120;height:0;left:0;top:0;" coordsize="6012000,0" path="m0,0l6012000,0">
                <v:stroke weight="2.5pt" endcap="round" joinstyle="miter" miterlimit="10" on="true" color="#000000"/>
                <v:fill on="false" color="#000000" opacity="0"/>
              </v:shape>
              <v:shape id="Shape 43221" style="position:absolute;width:60120;height:0;left:0;top:539;" coordsize="6012000,0" path="m0,0l6012000,0">
                <v:stroke weight="1pt" endcap="round" joinstyle="miter" miterlimit="10" on="true" color="#000000"/>
                <v:fill on="false" color="#000000" opacity="0"/>
              </v:shape>
              <w10:wrap type="square"/>
            </v:group>
          </w:pict>
        </mc:Fallback>
      </mc:AlternateContent>
    </w:r>
    <w:r>
      <w:rPr>
        <w:b/>
        <w:sz w:val="33"/>
      </w:rPr>
      <w:t xml:space="preserve"> MiWi</w:t>
    </w:r>
    <w:r>
      <w:rPr>
        <w:b/>
        <w:sz w:val="28"/>
      </w:rPr>
      <w: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8484F" w14:textId="77777777" w:rsidR="000825E9" w:rsidRDefault="00000000">
    <w:pPr>
      <w:spacing w:after="0" w:line="259" w:lineRule="auto"/>
      <w:ind w:left="0" w:firstLine="0"/>
      <w:jc w:val="righ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4E9A8A4D" wp14:editId="19B87CAC">
              <wp:simplePos x="0" y="0"/>
              <wp:positionH relativeFrom="page">
                <wp:posOffset>972000</wp:posOffset>
              </wp:positionH>
              <wp:positionV relativeFrom="page">
                <wp:posOffset>801275</wp:posOffset>
              </wp:positionV>
              <wp:extent cx="6012000" cy="53975"/>
              <wp:effectExtent l="0" t="0" r="0" b="0"/>
              <wp:wrapSquare wrapText="bothSides"/>
              <wp:docPr id="43194" name="Group 43194"/>
              <wp:cNvGraphicFramePr/>
              <a:graphic xmlns:a="http://schemas.openxmlformats.org/drawingml/2006/main">
                <a:graphicData uri="http://schemas.microsoft.com/office/word/2010/wordprocessingGroup">
                  <wpg:wgp>
                    <wpg:cNvGrpSpPr/>
                    <wpg:grpSpPr>
                      <a:xfrm>
                        <a:off x="0" y="0"/>
                        <a:ext cx="6012000" cy="53975"/>
                        <a:chOff x="0" y="0"/>
                        <a:chExt cx="6012000" cy="53975"/>
                      </a:xfrm>
                    </wpg:grpSpPr>
                    <wps:wsp>
                      <wps:cNvPr id="43195" name="Shape 43195"/>
                      <wps:cNvSpPr/>
                      <wps:spPr>
                        <a:xfrm>
                          <a:off x="0" y="0"/>
                          <a:ext cx="6012000" cy="0"/>
                        </a:xfrm>
                        <a:custGeom>
                          <a:avLst/>
                          <a:gdLst/>
                          <a:ahLst/>
                          <a:cxnLst/>
                          <a:rect l="0" t="0" r="0" b="0"/>
                          <a:pathLst>
                            <a:path w="6012000">
                              <a:moveTo>
                                <a:pt x="0" y="0"/>
                              </a:moveTo>
                              <a:lnTo>
                                <a:pt x="60120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s:wsp>
                      <wps:cNvPr id="43196" name="Shape 43196"/>
                      <wps:cNvSpPr/>
                      <wps:spPr>
                        <a:xfrm>
                          <a:off x="0" y="53975"/>
                          <a:ext cx="6012000" cy="0"/>
                        </a:xfrm>
                        <a:custGeom>
                          <a:avLst/>
                          <a:gdLst/>
                          <a:ahLst/>
                          <a:cxnLst/>
                          <a:rect l="0" t="0" r="0" b="0"/>
                          <a:pathLst>
                            <a:path w="6012000">
                              <a:moveTo>
                                <a:pt x="0" y="0"/>
                              </a:moveTo>
                              <a:lnTo>
                                <a:pt x="60120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194" style="width:473.386pt;height:4.25pt;position:absolute;mso-position-horizontal-relative:page;mso-position-horizontal:absolute;margin-left:76.5354pt;mso-position-vertical-relative:page;margin-top:63.0925pt;" coordsize="60120,539">
              <v:shape id="Shape 43195" style="position:absolute;width:60120;height:0;left:0;top:0;" coordsize="6012000,0" path="m0,0l6012000,0">
                <v:stroke weight="2.5pt" endcap="round" joinstyle="miter" miterlimit="10" on="true" color="#000000"/>
                <v:fill on="false" color="#000000" opacity="0"/>
              </v:shape>
              <v:shape id="Shape 43196" style="position:absolute;width:60120;height:0;left:0;top:539;" coordsize="6012000,0" path="m0,0l6012000,0">
                <v:stroke weight="1pt" endcap="round" joinstyle="miter" miterlimit="10" on="true" color="#000000"/>
                <v:fill on="false" color="#000000" opacity="0"/>
              </v:shape>
              <w10:wrap type="square"/>
            </v:group>
          </w:pict>
        </mc:Fallback>
      </mc:AlternateContent>
    </w:r>
    <w:r>
      <w:rPr>
        <w:b/>
        <w:sz w:val="33"/>
      </w:rPr>
      <w:t xml:space="preserve"> MiWi</w:t>
    </w:r>
    <w:r>
      <w:rPr>
        <w:b/>
        <w:sz w:val="28"/>
      </w:rPr>
      <w: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B6317" w14:textId="77777777" w:rsidR="000825E9" w:rsidRDefault="00000000">
    <w:pPr>
      <w:spacing w:after="0" w:line="259" w:lineRule="auto"/>
      <w:ind w:left="0" w:firstLine="0"/>
      <w:jc w:val="righ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7218B40E" wp14:editId="38C06696">
              <wp:simplePos x="0" y="0"/>
              <wp:positionH relativeFrom="page">
                <wp:posOffset>972000</wp:posOffset>
              </wp:positionH>
              <wp:positionV relativeFrom="page">
                <wp:posOffset>801275</wp:posOffset>
              </wp:positionV>
              <wp:extent cx="6012000" cy="53975"/>
              <wp:effectExtent l="0" t="0" r="0" b="0"/>
              <wp:wrapSquare wrapText="bothSides"/>
              <wp:docPr id="43169" name="Group 43169"/>
              <wp:cNvGraphicFramePr/>
              <a:graphic xmlns:a="http://schemas.openxmlformats.org/drawingml/2006/main">
                <a:graphicData uri="http://schemas.microsoft.com/office/word/2010/wordprocessingGroup">
                  <wpg:wgp>
                    <wpg:cNvGrpSpPr/>
                    <wpg:grpSpPr>
                      <a:xfrm>
                        <a:off x="0" y="0"/>
                        <a:ext cx="6012000" cy="53975"/>
                        <a:chOff x="0" y="0"/>
                        <a:chExt cx="6012000" cy="53975"/>
                      </a:xfrm>
                    </wpg:grpSpPr>
                    <wps:wsp>
                      <wps:cNvPr id="43170" name="Shape 43170"/>
                      <wps:cNvSpPr/>
                      <wps:spPr>
                        <a:xfrm>
                          <a:off x="0" y="0"/>
                          <a:ext cx="6012000" cy="0"/>
                        </a:xfrm>
                        <a:custGeom>
                          <a:avLst/>
                          <a:gdLst/>
                          <a:ahLst/>
                          <a:cxnLst/>
                          <a:rect l="0" t="0" r="0" b="0"/>
                          <a:pathLst>
                            <a:path w="6012000">
                              <a:moveTo>
                                <a:pt x="0" y="0"/>
                              </a:moveTo>
                              <a:lnTo>
                                <a:pt x="60120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s:wsp>
                      <wps:cNvPr id="43171" name="Shape 43171"/>
                      <wps:cNvSpPr/>
                      <wps:spPr>
                        <a:xfrm>
                          <a:off x="0" y="53975"/>
                          <a:ext cx="6012000" cy="0"/>
                        </a:xfrm>
                        <a:custGeom>
                          <a:avLst/>
                          <a:gdLst/>
                          <a:ahLst/>
                          <a:cxnLst/>
                          <a:rect l="0" t="0" r="0" b="0"/>
                          <a:pathLst>
                            <a:path w="6012000">
                              <a:moveTo>
                                <a:pt x="0" y="0"/>
                              </a:moveTo>
                              <a:lnTo>
                                <a:pt x="60120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169" style="width:473.386pt;height:4.25pt;position:absolute;mso-position-horizontal-relative:page;mso-position-horizontal:absolute;margin-left:76.5354pt;mso-position-vertical-relative:page;margin-top:63.0925pt;" coordsize="60120,539">
              <v:shape id="Shape 43170" style="position:absolute;width:60120;height:0;left:0;top:0;" coordsize="6012000,0" path="m0,0l6012000,0">
                <v:stroke weight="2.5pt" endcap="round" joinstyle="miter" miterlimit="10" on="true" color="#000000"/>
                <v:fill on="false" color="#000000" opacity="0"/>
              </v:shape>
              <v:shape id="Shape 43171" style="position:absolute;width:60120;height:0;left:0;top:539;" coordsize="6012000,0" path="m0,0l6012000,0">
                <v:stroke weight="1pt" endcap="round" joinstyle="miter" miterlimit="10" on="true" color="#000000"/>
                <v:fill on="false" color="#000000" opacity="0"/>
              </v:shape>
              <w10:wrap type="square"/>
            </v:group>
          </w:pict>
        </mc:Fallback>
      </mc:AlternateContent>
    </w:r>
    <w:r>
      <w:rPr>
        <w:b/>
        <w:sz w:val="33"/>
      </w:rPr>
      <w:t xml:space="preserve"> MiWi</w:t>
    </w:r>
    <w:r>
      <w:rPr>
        <w:b/>
        <w:sz w:val="28"/>
      </w:rPr>
      <w: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BFBDA" w14:textId="77777777" w:rsidR="000825E9" w:rsidRDefault="00000000">
    <w:pPr>
      <w:spacing w:after="0" w:line="259" w:lineRule="auto"/>
      <w:ind w:left="0" w:right="-82" w:firstLine="0"/>
      <w:jc w:val="righ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287C909C" wp14:editId="4DC4754E">
              <wp:simplePos x="0" y="0"/>
              <wp:positionH relativeFrom="page">
                <wp:posOffset>972000</wp:posOffset>
              </wp:positionH>
              <wp:positionV relativeFrom="page">
                <wp:posOffset>801275</wp:posOffset>
              </wp:positionV>
              <wp:extent cx="6012000" cy="53975"/>
              <wp:effectExtent l="0" t="0" r="0" b="0"/>
              <wp:wrapSquare wrapText="bothSides"/>
              <wp:docPr id="43301" name="Group 43301"/>
              <wp:cNvGraphicFramePr/>
              <a:graphic xmlns:a="http://schemas.openxmlformats.org/drawingml/2006/main">
                <a:graphicData uri="http://schemas.microsoft.com/office/word/2010/wordprocessingGroup">
                  <wpg:wgp>
                    <wpg:cNvGrpSpPr/>
                    <wpg:grpSpPr>
                      <a:xfrm>
                        <a:off x="0" y="0"/>
                        <a:ext cx="6012000" cy="53975"/>
                        <a:chOff x="0" y="0"/>
                        <a:chExt cx="6012000" cy="53975"/>
                      </a:xfrm>
                    </wpg:grpSpPr>
                    <wps:wsp>
                      <wps:cNvPr id="43302" name="Shape 43302"/>
                      <wps:cNvSpPr/>
                      <wps:spPr>
                        <a:xfrm>
                          <a:off x="0" y="0"/>
                          <a:ext cx="6012000" cy="0"/>
                        </a:xfrm>
                        <a:custGeom>
                          <a:avLst/>
                          <a:gdLst/>
                          <a:ahLst/>
                          <a:cxnLst/>
                          <a:rect l="0" t="0" r="0" b="0"/>
                          <a:pathLst>
                            <a:path w="6012000">
                              <a:moveTo>
                                <a:pt x="0" y="0"/>
                              </a:moveTo>
                              <a:lnTo>
                                <a:pt x="60120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s:wsp>
                      <wps:cNvPr id="43303" name="Shape 43303"/>
                      <wps:cNvSpPr/>
                      <wps:spPr>
                        <a:xfrm>
                          <a:off x="0" y="53975"/>
                          <a:ext cx="6012000" cy="0"/>
                        </a:xfrm>
                        <a:custGeom>
                          <a:avLst/>
                          <a:gdLst/>
                          <a:ahLst/>
                          <a:cxnLst/>
                          <a:rect l="0" t="0" r="0" b="0"/>
                          <a:pathLst>
                            <a:path w="6012000">
                              <a:moveTo>
                                <a:pt x="0" y="0"/>
                              </a:moveTo>
                              <a:lnTo>
                                <a:pt x="60120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301" style="width:473.386pt;height:4.25pt;position:absolute;mso-position-horizontal-relative:page;mso-position-horizontal:absolute;margin-left:76.5354pt;mso-position-vertical-relative:page;margin-top:63.0925pt;" coordsize="60120,539">
              <v:shape id="Shape 43302" style="position:absolute;width:60120;height:0;left:0;top:0;" coordsize="6012000,0" path="m0,0l6012000,0">
                <v:stroke weight="2.5pt" endcap="round" joinstyle="miter" miterlimit="10" on="true" color="#000000"/>
                <v:fill on="false" color="#000000" opacity="0"/>
              </v:shape>
              <v:shape id="Shape 43303" style="position:absolute;width:60120;height:0;left:0;top:539;" coordsize="6012000,0" path="m0,0l6012000,0">
                <v:stroke weight="1pt" endcap="round" joinstyle="miter" miterlimit="10" on="true" color="#000000"/>
                <v:fill on="false" color="#000000" opacity="0"/>
              </v:shape>
              <w10:wrap type="square"/>
            </v:group>
          </w:pict>
        </mc:Fallback>
      </mc:AlternateContent>
    </w:r>
    <w:r>
      <w:rPr>
        <w:b/>
        <w:sz w:val="33"/>
      </w:rPr>
      <w:t xml:space="preserve"> MiWi</w:t>
    </w:r>
    <w:r>
      <w:rPr>
        <w:b/>
        <w:sz w:val="28"/>
      </w:rPr>
      <w:t>™</w:t>
    </w:r>
  </w:p>
  <w:p w14:paraId="7FC9BC33" w14:textId="77777777" w:rsidR="000825E9" w:rsidRDefault="00000000">
    <w:pPr>
      <w:spacing w:after="0" w:line="259" w:lineRule="auto"/>
      <w:ind w:left="0" w:right="-82" w:firstLine="0"/>
      <w:jc w:val="right"/>
    </w:pPr>
    <w:r>
      <w:rPr>
        <w:b/>
        <w:sz w:val="24"/>
      </w:rPr>
      <w:t>Development Environment Setup</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FA31A" w14:textId="77777777" w:rsidR="000825E9" w:rsidRDefault="00000000">
    <w:pPr>
      <w:spacing w:after="0" w:line="259" w:lineRule="auto"/>
      <w:ind w:left="0" w:right="-82" w:firstLine="0"/>
      <w:jc w:val="righ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04D519DD" wp14:editId="7E4DF5AB">
              <wp:simplePos x="0" y="0"/>
              <wp:positionH relativeFrom="page">
                <wp:posOffset>972000</wp:posOffset>
              </wp:positionH>
              <wp:positionV relativeFrom="page">
                <wp:posOffset>801275</wp:posOffset>
              </wp:positionV>
              <wp:extent cx="6012000" cy="53975"/>
              <wp:effectExtent l="0" t="0" r="0" b="0"/>
              <wp:wrapSquare wrapText="bothSides"/>
              <wp:docPr id="43273" name="Group 43273"/>
              <wp:cNvGraphicFramePr/>
              <a:graphic xmlns:a="http://schemas.openxmlformats.org/drawingml/2006/main">
                <a:graphicData uri="http://schemas.microsoft.com/office/word/2010/wordprocessingGroup">
                  <wpg:wgp>
                    <wpg:cNvGrpSpPr/>
                    <wpg:grpSpPr>
                      <a:xfrm>
                        <a:off x="0" y="0"/>
                        <a:ext cx="6012000" cy="53975"/>
                        <a:chOff x="0" y="0"/>
                        <a:chExt cx="6012000" cy="53975"/>
                      </a:xfrm>
                    </wpg:grpSpPr>
                    <wps:wsp>
                      <wps:cNvPr id="43274" name="Shape 43274"/>
                      <wps:cNvSpPr/>
                      <wps:spPr>
                        <a:xfrm>
                          <a:off x="0" y="0"/>
                          <a:ext cx="6012000" cy="0"/>
                        </a:xfrm>
                        <a:custGeom>
                          <a:avLst/>
                          <a:gdLst/>
                          <a:ahLst/>
                          <a:cxnLst/>
                          <a:rect l="0" t="0" r="0" b="0"/>
                          <a:pathLst>
                            <a:path w="6012000">
                              <a:moveTo>
                                <a:pt x="0" y="0"/>
                              </a:moveTo>
                              <a:lnTo>
                                <a:pt x="60120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s:wsp>
                      <wps:cNvPr id="43275" name="Shape 43275"/>
                      <wps:cNvSpPr/>
                      <wps:spPr>
                        <a:xfrm>
                          <a:off x="0" y="53975"/>
                          <a:ext cx="6012000" cy="0"/>
                        </a:xfrm>
                        <a:custGeom>
                          <a:avLst/>
                          <a:gdLst/>
                          <a:ahLst/>
                          <a:cxnLst/>
                          <a:rect l="0" t="0" r="0" b="0"/>
                          <a:pathLst>
                            <a:path w="6012000">
                              <a:moveTo>
                                <a:pt x="0" y="0"/>
                              </a:moveTo>
                              <a:lnTo>
                                <a:pt x="60120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273" style="width:473.386pt;height:4.25pt;position:absolute;mso-position-horizontal-relative:page;mso-position-horizontal:absolute;margin-left:76.5354pt;mso-position-vertical-relative:page;margin-top:63.0925pt;" coordsize="60120,539">
              <v:shape id="Shape 43274" style="position:absolute;width:60120;height:0;left:0;top:0;" coordsize="6012000,0" path="m0,0l6012000,0">
                <v:stroke weight="2.5pt" endcap="round" joinstyle="miter" miterlimit="10" on="true" color="#000000"/>
                <v:fill on="false" color="#000000" opacity="0"/>
              </v:shape>
              <v:shape id="Shape 43275" style="position:absolute;width:60120;height:0;left:0;top:539;" coordsize="6012000,0" path="m0,0l6012000,0">
                <v:stroke weight="1pt" endcap="round" joinstyle="miter" miterlimit="10" on="true" color="#000000"/>
                <v:fill on="false" color="#000000" opacity="0"/>
              </v:shape>
              <w10:wrap type="square"/>
            </v:group>
          </w:pict>
        </mc:Fallback>
      </mc:AlternateContent>
    </w:r>
    <w:r>
      <w:rPr>
        <w:b/>
        <w:sz w:val="33"/>
      </w:rPr>
      <w:t xml:space="preserve"> MiWi</w:t>
    </w:r>
    <w:r>
      <w:rPr>
        <w:b/>
        <w:sz w:val="28"/>
      </w:rPr>
      <w:t>™</w:t>
    </w:r>
  </w:p>
  <w:p w14:paraId="20B0CDD3" w14:textId="77777777" w:rsidR="000825E9" w:rsidRDefault="00000000">
    <w:pPr>
      <w:spacing w:after="0" w:line="259" w:lineRule="auto"/>
      <w:ind w:left="0" w:right="-82" w:firstLine="0"/>
      <w:jc w:val="right"/>
    </w:pPr>
    <w:r>
      <w:rPr>
        <w:b/>
        <w:sz w:val="24"/>
      </w:rPr>
      <w:t>Development Environment Setup</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5E11F8" w14:textId="77777777" w:rsidR="000825E9" w:rsidRDefault="00000000">
    <w:pPr>
      <w:spacing w:after="0" w:line="259" w:lineRule="auto"/>
      <w:ind w:left="0" w:right="-82" w:firstLine="0"/>
      <w:jc w:val="righ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27461E1E" wp14:editId="47FE3765">
              <wp:simplePos x="0" y="0"/>
              <wp:positionH relativeFrom="page">
                <wp:posOffset>972000</wp:posOffset>
              </wp:positionH>
              <wp:positionV relativeFrom="page">
                <wp:posOffset>801275</wp:posOffset>
              </wp:positionV>
              <wp:extent cx="6012000" cy="53975"/>
              <wp:effectExtent l="0" t="0" r="0" b="0"/>
              <wp:wrapSquare wrapText="bothSides"/>
              <wp:docPr id="43245" name="Group 43245"/>
              <wp:cNvGraphicFramePr/>
              <a:graphic xmlns:a="http://schemas.openxmlformats.org/drawingml/2006/main">
                <a:graphicData uri="http://schemas.microsoft.com/office/word/2010/wordprocessingGroup">
                  <wpg:wgp>
                    <wpg:cNvGrpSpPr/>
                    <wpg:grpSpPr>
                      <a:xfrm>
                        <a:off x="0" y="0"/>
                        <a:ext cx="6012000" cy="53975"/>
                        <a:chOff x="0" y="0"/>
                        <a:chExt cx="6012000" cy="53975"/>
                      </a:xfrm>
                    </wpg:grpSpPr>
                    <wps:wsp>
                      <wps:cNvPr id="43246" name="Shape 43246"/>
                      <wps:cNvSpPr/>
                      <wps:spPr>
                        <a:xfrm>
                          <a:off x="0" y="0"/>
                          <a:ext cx="6012000" cy="0"/>
                        </a:xfrm>
                        <a:custGeom>
                          <a:avLst/>
                          <a:gdLst/>
                          <a:ahLst/>
                          <a:cxnLst/>
                          <a:rect l="0" t="0" r="0" b="0"/>
                          <a:pathLst>
                            <a:path w="6012000">
                              <a:moveTo>
                                <a:pt x="0" y="0"/>
                              </a:moveTo>
                              <a:lnTo>
                                <a:pt x="6012000" y="0"/>
                              </a:lnTo>
                            </a:path>
                          </a:pathLst>
                        </a:custGeom>
                        <a:ln w="31750" cap="rnd">
                          <a:miter lim="127000"/>
                        </a:ln>
                      </wps:spPr>
                      <wps:style>
                        <a:lnRef idx="1">
                          <a:srgbClr val="000000"/>
                        </a:lnRef>
                        <a:fillRef idx="0">
                          <a:srgbClr val="000000">
                            <a:alpha val="0"/>
                          </a:srgbClr>
                        </a:fillRef>
                        <a:effectRef idx="0">
                          <a:scrgbClr r="0" g="0" b="0"/>
                        </a:effectRef>
                        <a:fontRef idx="none"/>
                      </wps:style>
                      <wps:bodyPr/>
                    </wps:wsp>
                    <wps:wsp>
                      <wps:cNvPr id="43247" name="Shape 43247"/>
                      <wps:cNvSpPr/>
                      <wps:spPr>
                        <a:xfrm>
                          <a:off x="0" y="53975"/>
                          <a:ext cx="6012000" cy="0"/>
                        </a:xfrm>
                        <a:custGeom>
                          <a:avLst/>
                          <a:gdLst/>
                          <a:ahLst/>
                          <a:cxnLst/>
                          <a:rect l="0" t="0" r="0" b="0"/>
                          <a:pathLst>
                            <a:path w="6012000">
                              <a:moveTo>
                                <a:pt x="0" y="0"/>
                              </a:moveTo>
                              <a:lnTo>
                                <a:pt x="6012000" y="0"/>
                              </a:lnTo>
                            </a:path>
                          </a:pathLst>
                        </a:custGeom>
                        <a:ln w="12700"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245" style="width:473.386pt;height:4.25pt;position:absolute;mso-position-horizontal-relative:page;mso-position-horizontal:absolute;margin-left:76.5354pt;mso-position-vertical-relative:page;margin-top:63.0925pt;" coordsize="60120,539">
              <v:shape id="Shape 43246" style="position:absolute;width:60120;height:0;left:0;top:0;" coordsize="6012000,0" path="m0,0l6012000,0">
                <v:stroke weight="2.5pt" endcap="round" joinstyle="miter" miterlimit="10" on="true" color="#000000"/>
                <v:fill on="false" color="#000000" opacity="0"/>
              </v:shape>
              <v:shape id="Shape 43247" style="position:absolute;width:60120;height:0;left:0;top:539;" coordsize="6012000,0" path="m0,0l6012000,0">
                <v:stroke weight="1pt" endcap="round" joinstyle="miter" miterlimit="10" on="true" color="#000000"/>
                <v:fill on="false" color="#000000" opacity="0"/>
              </v:shape>
              <w10:wrap type="square"/>
            </v:group>
          </w:pict>
        </mc:Fallback>
      </mc:AlternateContent>
    </w:r>
    <w:r>
      <w:rPr>
        <w:b/>
        <w:sz w:val="33"/>
      </w:rPr>
      <w:t xml:space="preserve"> MiWi</w:t>
    </w:r>
    <w:r>
      <w:rPr>
        <w:b/>
        <w:sz w:val="28"/>
      </w:rPr>
      <w:t>™</w:t>
    </w:r>
  </w:p>
  <w:p w14:paraId="24E425EC" w14:textId="77777777" w:rsidR="000825E9" w:rsidRDefault="00000000">
    <w:pPr>
      <w:spacing w:after="0" w:line="259" w:lineRule="auto"/>
      <w:ind w:left="0" w:right="-82" w:firstLine="0"/>
      <w:jc w:val="right"/>
    </w:pPr>
    <w:r>
      <w:rPr>
        <w:b/>
        <w:sz w:val="24"/>
      </w:rPr>
      <w:t>Development Environment Setup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62CCB"/>
    <w:multiLevelType w:val="hybridMultilevel"/>
    <w:tmpl w:val="5D4A6AD0"/>
    <w:lvl w:ilvl="0" w:tplc="2B329CD6">
      <w:start w:val="1"/>
      <w:numFmt w:val="bullet"/>
      <w:lvlText w:val="•"/>
      <w:lvlJc w:val="left"/>
      <w:pPr>
        <w:ind w:left="12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B581C88">
      <w:start w:val="1"/>
      <w:numFmt w:val="bullet"/>
      <w:lvlText w:val="o"/>
      <w:lvlJc w:val="left"/>
      <w:pPr>
        <w:ind w:left="20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5BABCB8">
      <w:start w:val="1"/>
      <w:numFmt w:val="bullet"/>
      <w:lvlText w:val="▪"/>
      <w:lvlJc w:val="left"/>
      <w:pPr>
        <w:ind w:left="27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F844C7E">
      <w:start w:val="1"/>
      <w:numFmt w:val="bullet"/>
      <w:lvlText w:val="•"/>
      <w:lvlJc w:val="left"/>
      <w:pPr>
        <w:ind w:left="35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3BC7A50">
      <w:start w:val="1"/>
      <w:numFmt w:val="bullet"/>
      <w:lvlText w:val="o"/>
      <w:lvlJc w:val="left"/>
      <w:pPr>
        <w:ind w:left="42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2486D52">
      <w:start w:val="1"/>
      <w:numFmt w:val="bullet"/>
      <w:lvlText w:val="▪"/>
      <w:lvlJc w:val="left"/>
      <w:pPr>
        <w:ind w:left="49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DBE987A">
      <w:start w:val="1"/>
      <w:numFmt w:val="bullet"/>
      <w:lvlText w:val="•"/>
      <w:lvlJc w:val="left"/>
      <w:pPr>
        <w:ind w:left="56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18041EC">
      <w:start w:val="1"/>
      <w:numFmt w:val="bullet"/>
      <w:lvlText w:val="o"/>
      <w:lvlJc w:val="left"/>
      <w:pPr>
        <w:ind w:left="63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D48184A">
      <w:start w:val="1"/>
      <w:numFmt w:val="bullet"/>
      <w:lvlText w:val="▪"/>
      <w:lvlJc w:val="left"/>
      <w:pPr>
        <w:ind w:left="71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0EF6D8F"/>
    <w:multiLevelType w:val="hybridMultilevel"/>
    <w:tmpl w:val="9D648DBC"/>
    <w:lvl w:ilvl="0" w:tplc="0C0A35A8">
      <w:start w:val="1"/>
      <w:numFmt w:val="bullet"/>
      <w:lvlText w:val="•"/>
      <w:lvlJc w:val="left"/>
      <w:pPr>
        <w:ind w:left="12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FE87B52">
      <w:start w:val="1"/>
      <w:numFmt w:val="bullet"/>
      <w:lvlText w:val="o"/>
      <w:lvlJc w:val="left"/>
      <w:pPr>
        <w:ind w:left="20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3BC4050">
      <w:start w:val="1"/>
      <w:numFmt w:val="bullet"/>
      <w:lvlText w:val="▪"/>
      <w:lvlJc w:val="left"/>
      <w:pPr>
        <w:ind w:left="27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C9C7700">
      <w:start w:val="1"/>
      <w:numFmt w:val="bullet"/>
      <w:lvlText w:val="•"/>
      <w:lvlJc w:val="left"/>
      <w:pPr>
        <w:ind w:left="35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9F86B52">
      <w:start w:val="1"/>
      <w:numFmt w:val="bullet"/>
      <w:lvlText w:val="o"/>
      <w:lvlJc w:val="left"/>
      <w:pPr>
        <w:ind w:left="42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871802CE">
      <w:start w:val="1"/>
      <w:numFmt w:val="bullet"/>
      <w:lvlText w:val="▪"/>
      <w:lvlJc w:val="left"/>
      <w:pPr>
        <w:ind w:left="49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6181D78">
      <w:start w:val="1"/>
      <w:numFmt w:val="bullet"/>
      <w:lvlText w:val="•"/>
      <w:lvlJc w:val="left"/>
      <w:pPr>
        <w:ind w:left="56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F32366A">
      <w:start w:val="1"/>
      <w:numFmt w:val="bullet"/>
      <w:lvlText w:val="o"/>
      <w:lvlJc w:val="left"/>
      <w:pPr>
        <w:ind w:left="63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6E20C6A">
      <w:start w:val="1"/>
      <w:numFmt w:val="bullet"/>
      <w:lvlText w:val="▪"/>
      <w:lvlJc w:val="left"/>
      <w:pPr>
        <w:ind w:left="71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7600CCC"/>
    <w:multiLevelType w:val="hybridMultilevel"/>
    <w:tmpl w:val="543E37E8"/>
    <w:lvl w:ilvl="0" w:tplc="4C8297B6">
      <w:start w:val="1"/>
      <w:numFmt w:val="bullet"/>
      <w:lvlText w:val="•"/>
      <w:lvlJc w:val="left"/>
      <w:pPr>
        <w:ind w:left="123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510E5EC">
      <w:start w:val="1"/>
      <w:numFmt w:val="bullet"/>
      <w:lvlText w:val="o"/>
      <w:lvlJc w:val="left"/>
      <w:pPr>
        <w:ind w:left="20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B46004C">
      <w:start w:val="1"/>
      <w:numFmt w:val="bullet"/>
      <w:lvlText w:val="▪"/>
      <w:lvlJc w:val="left"/>
      <w:pPr>
        <w:ind w:left="27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658EF3C">
      <w:start w:val="1"/>
      <w:numFmt w:val="bullet"/>
      <w:lvlText w:val="•"/>
      <w:lvlJc w:val="left"/>
      <w:pPr>
        <w:ind w:left="35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1800D50">
      <w:start w:val="1"/>
      <w:numFmt w:val="bullet"/>
      <w:lvlText w:val="o"/>
      <w:lvlJc w:val="left"/>
      <w:pPr>
        <w:ind w:left="42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502DAA4">
      <w:start w:val="1"/>
      <w:numFmt w:val="bullet"/>
      <w:lvlText w:val="▪"/>
      <w:lvlJc w:val="left"/>
      <w:pPr>
        <w:ind w:left="49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530C162">
      <w:start w:val="1"/>
      <w:numFmt w:val="bullet"/>
      <w:lvlText w:val="•"/>
      <w:lvlJc w:val="left"/>
      <w:pPr>
        <w:ind w:left="56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2B82242">
      <w:start w:val="1"/>
      <w:numFmt w:val="bullet"/>
      <w:lvlText w:val="o"/>
      <w:lvlJc w:val="left"/>
      <w:pPr>
        <w:ind w:left="63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D5A320C">
      <w:start w:val="1"/>
      <w:numFmt w:val="bullet"/>
      <w:lvlText w:val="▪"/>
      <w:lvlJc w:val="left"/>
      <w:pPr>
        <w:ind w:left="71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EF038A5"/>
    <w:multiLevelType w:val="hybridMultilevel"/>
    <w:tmpl w:val="B8E822B8"/>
    <w:lvl w:ilvl="0" w:tplc="3CD669CE">
      <w:start w:val="1"/>
      <w:numFmt w:val="bullet"/>
      <w:lvlText w:val="•"/>
      <w:lvlJc w:val="left"/>
      <w:pPr>
        <w:ind w:left="12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B9226CC">
      <w:start w:val="1"/>
      <w:numFmt w:val="bullet"/>
      <w:lvlText w:val="o"/>
      <w:lvlJc w:val="left"/>
      <w:pPr>
        <w:ind w:left="20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79C9E64">
      <w:start w:val="1"/>
      <w:numFmt w:val="bullet"/>
      <w:lvlText w:val="▪"/>
      <w:lvlJc w:val="left"/>
      <w:pPr>
        <w:ind w:left="27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0FAC6BC">
      <w:start w:val="1"/>
      <w:numFmt w:val="bullet"/>
      <w:lvlText w:val="•"/>
      <w:lvlJc w:val="left"/>
      <w:pPr>
        <w:ind w:left="35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7AE6462">
      <w:start w:val="1"/>
      <w:numFmt w:val="bullet"/>
      <w:lvlText w:val="o"/>
      <w:lvlJc w:val="left"/>
      <w:pPr>
        <w:ind w:left="42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B9A84F6">
      <w:start w:val="1"/>
      <w:numFmt w:val="bullet"/>
      <w:lvlText w:val="▪"/>
      <w:lvlJc w:val="left"/>
      <w:pPr>
        <w:ind w:left="49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3683B6A">
      <w:start w:val="1"/>
      <w:numFmt w:val="bullet"/>
      <w:lvlText w:val="•"/>
      <w:lvlJc w:val="left"/>
      <w:pPr>
        <w:ind w:left="56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592BB1E">
      <w:start w:val="1"/>
      <w:numFmt w:val="bullet"/>
      <w:lvlText w:val="o"/>
      <w:lvlJc w:val="left"/>
      <w:pPr>
        <w:ind w:left="63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26AF096">
      <w:start w:val="1"/>
      <w:numFmt w:val="bullet"/>
      <w:lvlText w:val="▪"/>
      <w:lvlJc w:val="left"/>
      <w:pPr>
        <w:ind w:left="71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F8D3BB8"/>
    <w:multiLevelType w:val="hybridMultilevel"/>
    <w:tmpl w:val="8BFE2E48"/>
    <w:lvl w:ilvl="0" w:tplc="092069E8">
      <w:start w:val="1"/>
      <w:numFmt w:val="bullet"/>
      <w:lvlText w:val="–"/>
      <w:lvlJc w:val="left"/>
      <w:pPr>
        <w:ind w:left="178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4406F64">
      <w:start w:val="1"/>
      <w:numFmt w:val="bullet"/>
      <w:lvlText w:val="•"/>
      <w:lvlJc w:val="left"/>
      <w:pPr>
        <w:ind w:left="25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F0A0816">
      <w:start w:val="1"/>
      <w:numFmt w:val="bullet"/>
      <w:lvlText w:val="▪"/>
      <w:lvlJc w:val="left"/>
      <w:pPr>
        <w:ind w:left="41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31C12D2">
      <w:start w:val="1"/>
      <w:numFmt w:val="bullet"/>
      <w:lvlText w:val="•"/>
      <w:lvlJc w:val="left"/>
      <w:pPr>
        <w:ind w:left="486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7B68DFC">
      <w:start w:val="1"/>
      <w:numFmt w:val="bullet"/>
      <w:lvlText w:val="o"/>
      <w:lvlJc w:val="left"/>
      <w:pPr>
        <w:ind w:left="55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03AE59E">
      <w:start w:val="1"/>
      <w:numFmt w:val="bullet"/>
      <w:lvlText w:val="▪"/>
      <w:lvlJc w:val="left"/>
      <w:pPr>
        <w:ind w:left="630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55CC33A">
      <w:start w:val="1"/>
      <w:numFmt w:val="bullet"/>
      <w:lvlText w:val="•"/>
      <w:lvlJc w:val="left"/>
      <w:pPr>
        <w:ind w:left="70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F105A16">
      <w:start w:val="1"/>
      <w:numFmt w:val="bullet"/>
      <w:lvlText w:val="o"/>
      <w:lvlJc w:val="left"/>
      <w:pPr>
        <w:ind w:left="77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4A2D196">
      <w:start w:val="1"/>
      <w:numFmt w:val="bullet"/>
      <w:lvlText w:val="▪"/>
      <w:lvlJc w:val="left"/>
      <w:pPr>
        <w:ind w:left="846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1580164E"/>
    <w:multiLevelType w:val="hybridMultilevel"/>
    <w:tmpl w:val="BBBEEB3A"/>
    <w:lvl w:ilvl="0" w:tplc="D1E6EBE8">
      <w:start w:val="1"/>
      <w:numFmt w:val="bullet"/>
      <w:lvlText w:val="•"/>
      <w:lvlJc w:val="left"/>
      <w:pPr>
        <w:ind w:left="12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80897E0">
      <w:start w:val="1"/>
      <w:numFmt w:val="bullet"/>
      <w:lvlText w:val="o"/>
      <w:lvlJc w:val="left"/>
      <w:pPr>
        <w:ind w:left="20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3C2237C">
      <w:start w:val="1"/>
      <w:numFmt w:val="bullet"/>
      <w:lvlText w:val="▪"/>
      <w:lvlJc w:val="left"/>
      <w:pPr>
        <w:ind w:left="27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480B3F8">
      <w:start w:val="1"/>
      <w:numFmt w:val="bullet"/>
      <w:lvlText w:val="•"/>
      <w:lvlJc w:val="left"/>
      <w:pPr>
        <w:ind w:left="35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02071DE">
      <w:start w:val="1"/>
      <w:numFmt w:val="bullet"/>
      <w:lvlText w:val="o"/>
      <w:lvlJc w:val="left"/>
      <w:pPr>
        <w:ind w:left="42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95E77AC">
      <w:start w:val="1"/>
      <w:numFmt w:val="bullet"/>
      <w:lvlText w:val="▪"/>
      <w:lvlJc w:val="left"/>
      <w:pPr>
        <w:ind w:left="49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67C6862">
      <w:start w:val="1"/>
      <w:numFmt w:val="bullet"/>
      <w:lvlText w:val="•"/>
      <w:lvlJc w:val="left"/>
      <w:pPr>
        <w:ind w:left="56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37E4430">
      <w:start w:val="1"/>
      <w:numFmt w:val="bullet"/>
      <w:lvlText w:val="o"/>
      <w:lvlJc w:val="left"/>
      <w:pPr>
        <w:ind w:left="63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9BA9582">
      <w:start w:val="1"/>
      <w:numFmt w:val="bullet"/>
      <w:lvlText w:val="▪"/>
      <w:lvlJc w:val="left"/>
      <w:pPr>
        <w:ind w:left="71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172E6B6C"/>
    <w:multiLevelType w:val="hybridMultilevel"/>
    <w:tmpl w:val="C3F8B8FA"/>
    <w:lvl w:ilvl="0" w:tplc="F7C01A3C">
      <w:start w:val="1"/>
      <w:numFmt w:val="bullet"/>
      <w:lvlText w:val="•"/>
      <w:lvlJc w:val="left"/>
      <w:pPr>
        <w:ind w:left="123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508EB0C">
      <w:start w:val="1"/>
      <w:numFmt w:val="bullet"/>
      <w:lvlText w:val="o"/>
      <w:lvlJc w:val="left"/>
      <w:pPr>
        <w:ind w:left="20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95E4BDC">
      <w:start w:val="1"/>
      <w:numFmt w:val="bullet"/>
      <w:lvlText w:val="▪"/>
      <w:lvlJc w:val="left"/>
      <w:pPr>
        <w:ind w:left="27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FAC2974">
      <w:start w:val="1"/>
      <w:numFmt w:val="bullet"/>
      <w:lvlText w:val="•"/>
      <w:lvlJc w:val="left"/>
      <w:pPr>
        <w:ind w:left="35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1E82A2E">
      <w:start w:val="1"/>
      <w:numFmt w:val="bullet"/>
      <w:lvlText w:val="o"/>
      <w:lvlJc w:val="left"/>
      <w:pPr>
        <w:ind w:left="42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6442C90">
      <w:start w:val="1"/>
      <w:numFmt w:val="bullet"/>
      <w:lvlText w:val="▪"/>
      <w:lvlJc w:val="left"/>
      <w:pPr>
        <w:ind w:left="49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55CAF7A">
      <w:start w:val="1"/>
      <w:numFmt w:val="bullet"/>
      <w:lvlText w:val="•"/>
      <w:lvlJc w:val="left"/>
      <w:pPr>
        <w:ind w:left="56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226FCD4">
      <w:start w:val="1"/>
      <w:numFmt w:val="bullet"/>
      <w:lvlText w:val="o"/>
      <w:lvlJc w:val="left"/>
      <w:pPr>
        <w:ind w:left="63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E7EE4AE">
      <w:start w:val="1"/>
      <w:numFmt w:val="bullet"/>
      <w:lvlText w:val="▪"/>
      <w:lvlJc w:val="left"/>
      <w:pPr>
        <w:ind w:left="71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1730512B"/>
    <w:multiLevelType w:val="hybridMultilevel"/>
    <w:tmpl w:val="42AE6674"/>
    <w:lvl w:ilvl="0" w:tplc="F042A3E6">
      <w:start w:val="1"/>
      <w:numFmt w:val="bullet"/>
      <w:lvlText w:val="•"/>
      <w:lvlJc w:val="left"/>
      <w:pPr>
        <w:ind w:left="12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8C0C23A">
      <w:start w:val="1"/>
      <w:numFmt w:val="bullet"/>
      <w:lvlText w:val="o"/>
      <w:lvlJc w:val="left"/>
      <w:pPr>
        <w:ind w:left="12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F36ED54">
      <w:start w:val="1"/>
      <w:numFmt w:val="bullet"/>
      <w:lvlText w:val="▪"/>
      <w:lvlJc w:val="left"/>
      <w:pPr>
        <w:ind w:left="194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7784964">
      <w:start w:val="1"/>
      <w:numFmt w:val="bullet"/>
      <w:lvlText w:val="•"/>
      <w:lvlJc w:val="left"/>
      <w:pPr>
        <w:ind w:left="26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E2CF132">
      <w:start w:val="1"/>
      <w:numFmt w:val="bullet"/>
      <w:lvlText w:val="o"/>
      <w:lvlJc w:val="left"/>
      <w:pPr>
        <w:ind w:left="338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80447CE">
      <w:start w:val="1"/>
      <w:numFmt w:val="bullet"/>
      <w:lvlText w:val="▪"/>
      <w:lvlJc w:val="left"/>
      <w:pPr>
        <w:ind w:left="41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398B5D4">
      <w:start w:val="1"/>
      <w:numFmt w:val="bullet"/>
      <w:lvlText w:val="•"/>
      <w:lvlJc w:val="left"/>
      <w:pPr>
        <w:ind w:left="48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BF20440">
      <w:start w:val="1"/>
      <w:numFmt w:val="bullet"/>
      <w:lvlText w:val="o"/>
      <w:lvlJc w:val="left"/>
      <w:pPr>
        <w:ind w:left="554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C14FBB2">
      <w:start w:val="1"/>
      <w:numFmt w:val="bullet"/>
      <w:lvlText w:val="▪"/>
      <w:lvlJc w:val="left"/>
      <w:pPr>
        <w:ind w:left="62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185B17DC"/>
    <w:multiLevelType w:val="hybridMultilevel"/>
    <w:tmpl w:val="0CE4DC8C"/>
    <w:lvl w:ilvl="0" w:tplc="9CC23876">
      <w:start w:val="1"/>
      <w:numFmt w:val="decimal"/>
      <w:lvlText w:val="%1."/>
      <w:lvlJc w:val="left"/>
      <w:pPr>
        <w:ind w:left="13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39A2366">
      <w:start w:val="1"/>
      <w:numFmt w:val="lowerLetter"/>
      <w:lvlText w:val="%2"/>
      <w:lvlJc w:val="left"/>
      <w:pPr>
        <w:ind w:left="20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ACC3BF0">
      <w:start w:val="1"/>
      <w:numFmt w:val="lowerRoman"/>
      <w:lvlText w:val="%3"/>
      <w:lvlJc w:val="left"/>
      <w:pPr>
        <w:ind w:left="27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338A094">
      <w:start w:val="1"/>
      <w:numFmt w:val="decimal"/>
      <w:lvlText w:val="%4"/>
      <w:lvlJc w:val="left"/>
      <w:pPr>
        <w:ind w:left="35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A243E7E">
      <w:start w:val="1"/>
      <w:numFmt w:val="lowerLetter"/>
      <w:lvlText w:val="%5"/>
      <w:lvlJc w:val="left"/>
      <w:pPr>
        <w:ind w:left="42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922923A">
      <w:start w:val="1"/>
      <w:numFmt w:val="lowerRoman"/>
      <w:lvlText w:val="%6"/>
      <w:lvlJc w:val="left"/>
      <w:pPr>
        <w:ind w:left="49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9C6F46E">
      <w:start w:val="1"/>
      <w:numFmt w:val="decimal"/>
      <w:lvlText w:val="%7"/>
      <w:lvlJc w:val="left"/>
      <w:pPr>
        <w:ind w:left="56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30036AE">
      <w:start w:val="1"/>
      <w:numFmt w:val="lowerLetter"/>
      <w:lvlText w:val="%8"/>
      <w:lvlJc w:val="left"/>
      <w:pPr>
        <w:ind w:left="63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F4CB350">
      <w:start w:val="1"/>
      <w:numFmt w:val="lowerRoman"/>
      <w:lvlText w:val="%9"/>
      <w:lvlJc w:val="left"/>
      <w:pPr>
        <w:ind w:left="71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1AFB56C3"/>
    <w:multiLevelType w:val="hybridMultilevel"/>
    <w:tmpl w:val="5F2EE350"/>
    <w:lvl w:ilvl="0" w:tplc="04D811AC">
      <w:start w:val="1"/>
      <w:numFmt w:val="decimal"/>
      <w:lvlText w:val="%1."/>
      <w:lvlJc w:val="left"/>
      <w:pPr>
        <w:ind w:left="13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8BCBA8A">
      <w:start w:val="1"/>
      <w:numFmt w:val="lowerLetter"/>
      <w:lvlText w:val="%2"/>
      <w:lvlJc w:val="left"/>
      <w:pPr>
        <w:ind w:left="20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264ED5E">
      <w:start w:val="1"/>
      <w:numFmt w:val="lowerRoman"/>
      <w:lvlText w:val="%3"/>
      <w:lvlJc w:val="left"/>
      <w:pPr>
        <w:ind w:left="27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EEA987A">
      <w:start w:val="1"/>
      <w:numFmt w:val="decimal"/>
      <w:lvlText w:val="%4"/>
      <w:lvlJc w:val="left"/>
      <w:pPr>
        <w:ind w:left="35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02264DE">
      <w:start w:val="1"/>
      <w:numFmt w:val="lowerLetter"/>
      <w:lvlText w:val="%5"/>
      <w:lvlJc w:val="left"/>
      <w:pPr>
        <w:ind w:left="42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F460278">
      <w:start w:val="1"/>
      <w:numFmt w:val="lowerRoman"/>
      <w:lvlText w:val="%6"/>
      <w:lvlJc w:val="left"/>
      <w:pPr>
        <w:ind w:left="49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FA2A42E">
      <w:start w:val="1"/>
      <w:numFmt w:val="decimal"/>
      <w:lvlText w:val="%7"/>
      <w:lvlJc w:val="left"/>
      <w:pPr>
        <w:ind w:left="56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DA2DB88">
      <w:start w:val="1"/>
      <w:numFmt w:val="lowerLetter"/>
      <w:lvlText w:val="%8"/>
      <w:lvlJc w:val="left"/>
      <w:pPr>
        <w:ind w:left="63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05C80C8">
      <w:start w:val="1"/>
      <w:numFmt w:val="lowerRoman"/>
      <w:lvlText w:val="%9"/>
      <w:lvlJc w:val="left"/>
      <w:pPr>
        <w:ind w:left="71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222B068A"/>
    <w:multiLevelType w:val="hybridMultilevel"/>
    <w:tmpl w:val="36EC5CDC"/>
    <w:lvl w:ilvl="0" w:tplc="F6303754">
      <w:start w:val="7"/>
      <w:numFmt w:val="decimal"/>
      <w:lvlText w:val="%1."/>
      <w:lvlJc w:val="left"/>
      <w:pPr>
        <w:ind w:left="13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CE00C4A">
      <w:start w:val="1"/>
      <w:numFmt w:val="lowerLetter"/>
      <w:lvlText w:val="%2"/>
      <w:lvlJc w:val="left"/>
      <w:pPr>
        <w:ind w:left="20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0B4FF68">
      <w:start w:val="1"/>
      <w:numFmt w:val="lowerRoman"/>
      <w:lvlText w:val="%3"/>
      <w:lvlJc w:val="left"/>
      <w:pPr>
        <w:ind w:left="27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C128CB8">
      <w:start w:val="1"/>
      <w:numFmt w:val="decimal"/>
      <w:lvlText w:val="%4"/>
      <w:lvlJc w:val="left"/>
      <w:pPr>
        <w:ind w:left="35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542E5AC">
      <w:start w:val="1"/>
      <w:numFmt w:val="lowerLetter"/>
      <w:lvlText w:val="%5"/>
      <w:lvlJc w:val="left"/>
      <w:pPr>
        <w:ind w:left="42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3547576">
      <w:start w:val="1"/>
      <w:numFmt w:val="lowerRoman"/>
      <w:lvlText w:val="%6"/>
      <w:lvlJc w:val="left"/>
      <w:pPr>
        <w:ind w:left="49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22ED4D8">
      <w:start w:val="1"/>
      <w:numFmt w:val="decimal"/>
      <w:lvlText w:val="%7"/>
      <w:lvlJc w:val="left"/>
      <w:pPr>
        <w:ind w:left="56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20834DE">
      <w:start w:val="1"/>
      <w:numFmt w:val="lowerLetter"/>
      <w:lvlText w:val="%8"/>
      <w:lvlJc w:val="left"/>
      <w:pPr>
        <w:ind w:left="63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1E44F40">
      <w:start w:val="1"/>
      <w:numFmt w:val="lowerRoman"/>
      <w:lvlText w:val="%9"/>
      <w:lvlJc w:val="left"/>
      <w:pPr>
        <w:ind w:left="71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256016D2"/>
    <w:multiLevelType w:val="hybridMultilevel"/>
    <w:tmpl w:val="793A3848"/>
    <w:lvl w:ilvl="0" w:tplc="B570055E">
      <w:start w:val="1"/>
      <w:numFmt w:val="decimal"/>
      <w:lvlText w:val="%1."/>
      <w:lvlJc w:val="left"/>
      <w:pPr>
        <w:ind w:left="13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50A4174">
      <w:start w:val="1"/>
      <w:numFmt w:val="lowerLetter"/>
      <w:lvlText w:val="%2"/>
      <w:lvlJc w:val="left"/>
      <w:pPr>
        <w:ind w:left="20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DB2757C">
      <w:start w:val="1"/>
      <w:numFmt w:val="lowerRoman"/>
      <w:lvlText w:val="%3"/>
      <w:lvlJc w:val="left"/>
      <w:pPr>
        <w:ind w:left="27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2A0AA6A">
      <w:start w:val="1"/>
      <w:numFmt w:val="decimal"/>
      <w:lvlText w:val="%4"/>
      <w:lvlJc w:val="left"/>
      <w:pPr>
        <w:ind w:left="35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4F0BE9C">
      <w:start w:val="1"/>
      <w:numFmt w:val="lowerLetter"/>
      <w:lvlText w:val="%5"/>
      <w:lvlJc w:val="left"/>
      <w:pPr>
        <w:ind w:left="42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A2AA6B0">
      <w:start w:val="1"/>
      <w:numFmt w:val="lowerRoman"/>
      <w:lvlText w:val="%6"/>
      <w:lvlJc w:val="left"/>
      <w:pPr>
        <w:ind w:left="49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C1E6990">
      <w:start w:val="1"/>
      <w:numFmt w:val="decimal"/>
      <w:lvlText w:val="%7"/>
      <w:lvlJc w:val="left"/>
      <w:pPr>
        <w:ind w:left="56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098EF9A">
      <w:start w:val="1"/>
      <w:numFmt w:val="lowerLetter"/>
      <w:lvlText w:val="%8"/>
      <w:lvlJc w:val="left"/>
      <w:pPr>
        <w:ind w:left="63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FF8D732">
      <w:start w:val="1"/>
      <w:numFmt w:val="lowerRoman"/>
      <w:lvlText w:val="%9"/>
      <w:lvlJc w:val="left"/>
      <w:pPr>
        <w:ind w:left="71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25752D9D"/>
    <w:multiLevelType w:val="hybridMultilevel"/>
    <w:tmpl w:val="303A944E"/>
    <w:lvl w:ilvl="0" w:tplc="E350F0BC">
      <w:start w:val="1"/>
      <w:numFmt w:val="decimal"/>
      <w:lvlText w:val="%1."/>
      <w:lvlJc w:val="left"/>
      <w:pPr>
        <w:ind w:left="13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47E5E94">
      <w:start w:val="1"/>
      <w:numFmt w:val="lowerLetter"/>
      <w:lvlText w:val="%2"/>
      <w:lvlJc w:val="left"/>
      <w:pPr>
        <w:ind w:left="20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F067E38">
      <w:start w:val="1"/>
      <w:numFmt w:val="lowerRoman"/>
      <w:lvlText w:val="%3"/>
      <w:lvlJc w:val="left"/>
      <w:pPr>
        <w:ind w:left="27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D66D1E4">
      <w:start w:val="1"/>
      <w:numFmt w:val="decimal"/>
      <w:lvlText w:val="%4"/>
      <w:lvlJc w:val="left"/>
      <w:pPr>
        <w:ind w:left="35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33A3AE4">
      <w:start w:val="1"/>
      <w:numFmt w:val="lowerLetter"/>
      <w:lvlText w:val="%5"/>
      <w:lvlJc w:val="left"/>
      <w:pPr>
        <w:ind w:left="42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6906A3E">
      <w:start w:val="1"/>
      <w:numFmt w:val="lowerRoman"/>
      <w:lvlText w:val="%6"/>
      <w:lvlJc w:val="left"/>
      <w:pPr>
        <w:ind w:left="49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C3ACE2A">
      <w:start w:val="1"/>
      <w:numFmt w:val="decimal"/>
      <w:lvlText w:val="%7"/>
      <w:lvlJc w:val="left"/>
      <w:pPr>
        <w:ind w:left="56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378B27C">
      <w:start w:val="1"/>
      <w:numFmt w:val="lowerLetter"/>
      <w:lvlText w:val="%8"/>
      <w:lvlJc w:val="left"/>
      <w:pPr>
        <w:ind w:left="63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3043BD8">
      <w:start w:val="1"/>
      <w:numFmt w:val="lowerRoman"/>
      <w:lvlText w:val="%9"/>
      <w:lvlJc w:val="left"/>
      <w:pPr>
        <w:ind w:left="71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27C01E38"/>
    <w:multiLevelType w:val="hybridMultilevel"/>
    <w:tmpl w:val="056C5142"/>
    <w:lvl w:ilvl="0" w:tplc="B9E2C144">
      <w:start w:val="1"/>
      <w:numFmt w:val="decimal"/>
      <w:lvlText w:val="%1."/>
      <w:lvlJc w:val="left"/>
      <w:pPr>
        <w:ind w:left="13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5560D82">
      <w:start w:val="1"/>
      <w:numFmt w:val="lowerLetter"/>
      <w:lvlText w:val="%2"/>
      <w:lvlJc w:val="left"/>
      <w:pPr>
        <w:ind w:left="20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8FEF1CA">
      <w:start w:val="1"/>
      <w:numFmt w:val="lowerRoman"/>
      <w:lvlText w:val="%3"/>
      <w:lvlJc w:val="left"/>
      <w:pPr>
        <w:ind w:left="27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A06EE0C">
      <w:start w:val="1"/>
      <w:numFmt w:val="decimal"/>
      <w:lvlText w:val="%4"/>
      <w:lvlJc w:val="left"/>
      <w:pPr>
        <w:ind w:left="35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00E63EA">
      <w:start w:val="1"/>
      <w:numFmt w:val="lowerLetter"/>
      <w:lvlText w:val="%5"/>
      <w:lvlJc w:val="left"/>
      <w:pPr>
        <w:ind w:left="42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82A0C174">
      <w:start w:val="1"/>
      <w:numFmt w:val="lowerRoman"/>
      <w:lvlText w:val="%6"/>
      <w:lvlJc w:val="left"/>
      <w:pPr>
        <w:ind w:left="49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8B89EA8">
      <w:start w:val="1"/>
      <w:numFmt w:val="decimal"/>
      <w:lvlText w:val="%7"/>
      <w:lvlJc w:val="left"/>
      <w:pPr>
        <w:ind w:left="56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6CE3324">
      <w:start w:val="1"/>
      <w:numFmt w:val="lowerLetter"/>
      <w:lvlText w:val="%8"/>
      <w:lvlJc w:val="left"/>
      <w:pPr>
        <w:ind w:left="63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558C2FA">
      <w:start w:val="1"/>
      <w:numFmt w:val="lowerRoman"/>
      <w:lvlText w:val="%9"/>
      <w:lvlJc w:val="left"/>
      <w:pPr>
        <w:ind w:left="71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27E823B0"/>
    <w:multiLevelType w:val="hybridMultilevel"/>
    <w:tmpl w:val="96221CEC"/>
    <w:lvl w:ilvl="0" w:tplc="E9145B80">
      <w:start w:val="1"/>
      <w:numFmt w:val="bullet"/>
      <w:lvlText w:val="•"/>
      <w:lvlJc w:val="left"/>
      <w:pPr>
        <w:ind w:left="123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E12A940">
      <w:start w:val="1"/>
      <w:numFmt w:val="bullet"/>
      <w:lvlText w:val="o"/>
      <w:lvlJc w:val="left"/>
      <w:pPr>
        <w:ind w:left="20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3F85B8C">
      <w:start w:val="1"/>
      <w:numFmt w:val="bullet"/>
      <w:lvlText w:val="▪"/>
      <w:lvlJc w:val="left"/>
      <w:pPr>
        <w:ind w:left="27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078070A">
      <w:start w:val="1"/>
      <w:numFmt w:val="bullet"/>
      <w:lvlText w:val="•"/>
      <w:lvlJc w:val="left"/>
      <w:pPr>
        <w:ind w:left="35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C4CFC14">
      <w:start w:val="1"/>
      <w:numFmt w:val="bullet"/>
      <w:lvlText w:val="o"/>
      <w:lvlJc w:val="left"/>
      <w:pPr>
        <w:ind w:left="42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F46AE12">
      <w:start w:val="1"/>
      <w:numFmt w:val="bullet"/>
      <w:lvlText w:val="▪"/>
      <w:lvlJc w:val="left"/>
      <w:pPr>
        <w:ind w:left="49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D421EE0">
      <w:start w:val="1"/>
      <w:numFmt w:val="bullet"/>
      <w:lvlText w:val="•"/>
      <w:lvlJc w:val="left"/>
      <w:pPr>
        <w:ind w:left="56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D302416">
      <w:start w:val="1"/>
      <w:numFmt w:val="bullet"/>
      <w:lvlText w:val="o"/>
      <w:lvlJc w:val="left"/>
      <w:pPr>
        <w:ind w:left="63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8228EF4">
      <w:start w:val="1"/>
      <w:numFmt w:val="bullet"/>
      <w:lvlText w:val="▪"/>
      <w:lvlJc w:val="left"/>
      <w:pPr>
        <w:ind w:left="71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2A233A4C"/>
    <w:multiLevelType w:val="hybridMultilevel"/>
    <w:tmpl w:val="5FFA6F20"/>
    <w:lvl w:ilvl="0" w:tplc="BB089242">
      <w:start w:val="1"/>
      <w:numFmt w:val="decimal"/>
      <w:lvlText w:val="%1."/>
      <w:lvlJc w:val="left"/>
      <w:pPr>
        <w:ind w:left="13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F0E0CE0">
      <w:start w:val="1"/>
      <w:numFmt w:val="lowerLetter"/>
      <w:lvlText w:val="%2"/>
      <w:lvlJc w:val="left"/>
      <w:pPr>
        <w:ind w:left="20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6E83BB8">
      <w:start w:val="1"/>
      <w:numFmt w:val="lowerRoman"/>
      <w:lvlText w:val="%3"/>
      <w:lvlJc w:val="left"/>
      <w:pPr>
        <w:ind w:left="27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C76B1C2">
      <w:start w:val="1"/>
      <w:numFmt w:val="decimal"/>
      <w:lvlText w:val="%4"/>
      <w:lvlJc w:val="left"/>
      <w:pPr>
        <w:ind w:left="35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632E27E">
      <w:start w:val="1"/>
      <w:numFmt w:val="lowerLetter"/>
      <w:lvlText w:val="%5"/>
      <w:lvlJc w:val="left"/>
      <w:pPr>
        <w:ind w:left="42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F2EE686">
      <w:start w:val="1"/>
      <w:numFmt w:val="lowerRoman"/>
      <w:lvlText w:val="%6"/>
      <w:lvlJc w:val="left"/>
      <w:pPr>
        <w:ind w:left="49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CF03A14">
      <w:start w:val="1"/>
      <w:numFmt w:val="decimal"/>
      <w:lvlText w:val="%7"/>
      <w:lvlJc w:val="left"/>
      <w:pPr>
        <w:ind w:left="56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F56955A">
      <w:start w:val="1"/>
      <w:numFmt w:val="lowerLetter"/>
      <w:lvlText w:val="%8"/>
      <w:lvlJc w:val="left"/>
      <w:pPr>
        <w:ind w:left="63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39EFD62">
      <w:start w:val="1"/>
      <w:numFmt w:val="lowerRoman"/>
      <w:lvlText w:val="%9"/>
      <w:lvlJc w:val="left"/>
      <w:pPr>
        <w:ind w:left="71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2BB33B00"/>
    <w:multiLevelType w:val="hybridMultilevel"/>
    <w:tmpl w:val="71B80C1A"/>
    <w:lvl w:ilvl="0" w:tplc="9796DB92">
      <w:start w:val="1"/>
      <w:numFmt w:val="bullet"/>
      <w:lvlText w:val="–"/>
      <w:lvlJc w:val="left"/>
      <w:pPr>
        <w:ind w:left="157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9CA9976">
      <w:start w:val="1"/>
      <w:numFmt w:val="bullet"/>
      <w:lvlText w:val="o"/>
      <w:lvlJc w:val="left"/>
      <w:pPr>
        <w:ind w:left="161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9CCA042">
      <w:start w:val="1"/>
      <w:numFmt w:val="bullet"/>
      <w:lvlText w:val="▪"/>
      <w:lvlJc w:val="left"/>
      <w:pPr>
        <w:ind w:left="233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55EECCE">
      <w:start w:val="1"/>
      <w:numFmt w:val="bullet"/>
      <w:lvlText w:val="•"/>
      <w:lvlJc w:val="left"/>
      <w:pPr>
        <w:ind w:left="305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00084F2">
      <w:start w:val="1"/>
      <w:numFmt w:val="bullet"/>
      <w:lvlText w:val="o"/>
      <w:lvlJc w:val="left"/>
      <w:pPr>
        <w:ind w:left="377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CEEE4DE">
      <w:start w:val="1"/>
      <w:numFmt w:val="bullet"/>
      <w:lvlText w:val="▪"/>
      <w:lvlJc w:val="left"/>
      <w:pPr>
        <w:ind w:left="449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6EE77C2">
      <w:start w:val="1"/>
      <w:numFmt w:val="bullet"/>
      <w:lvlText w:val="•"/>
      <w:lvlJc w:val="left"/>
      <w:pPr>
        <w:ind w:left="521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C663BF0">
      <w:start w:val="1"/>
      <w:numFmt w:val="bullet"/>
      <w:lvlText w:val="o"/>
      <w:lvlJc w:val="left"/>
      <w:pPr>
        <w:ind w:left="593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F30472A">
      <w:start w:val="1"/>
      <w:numFmt w:val="bullet"/>
      <w:lvlText w:val="▪"/>
      <w:lvlJc w:val="left"/>
      <w:pPr>
        <w:ind w:left="665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2BBC0F8F"/>
    <w:multiLevelType w:val="hybridMultilevel"/>
    <w:tmpl w:val="14CEA2E8"/>
    <w:lvl w:ilvl="0" w:tplc="272AFB22">
      <w:start w:val="1"/>
      <w:numFmt w:val="bullet"/>
      <w:lvlText w:val="–"/>
      <w:lvlJc w:val="left"/>
      <w:pPr>
        <w:ind w:left="178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906AEF0">
      <w:start w:val="1"/>
      <w:numFmt w:val="bullet"/>
      <w:lvlText w:val="o"/>
      <w:lvlJc w:val="left"/>
      <w:pPr>
        <w:ind w:left="161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9AA2184">
      <w:start w:val="1"/>
      <w:numFmt w:val="bullet"/>
      <w:lvlText w:val="▪"/>
      <w:lvlJc w:val="left"/>
      <w:pPr>
        <w:ind w:left="233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C56F8A0">
      <w:start w:val="1"/>
      <w:numFmt w:val="bullet"/>
      <w:lvlText w:val="•"/>
      <w:lvlJc w:val="left"/>
      <w:pPr>
        <w:ind w:left="305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5D28E7C">
      <w:start w:val="1"/>
      <w:numFmt w:val="bullet"/>
      <w:lvlText w:val="o"/>
      <w:lvlJc w:val="left"/>
      <w:pPr>
        <w:ind w:left="377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95C4148">
      <w:start w:val="1"/>
      <w:numFmt w:val="bullet"/>
      <w:lvlText w:val="▪"/>
      <w:lvlJc w:val="left"/>
      <w:pPr>
        <w:ind w:left="449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5C4B5E2">
      <w:start w:val="1"/>
      <w:numFmt w:val="bullet"/>
      <w:lvlText w:val="•"/>
      <w:lvlJc w:val="left"/>
      <w:pPr>
        <w:ind w:left="521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9842630">
      <w:start w:val="1"/>
      <w:numFmt w:val="bullet"/>
      <w:lvlText w:val="o"/>
      <w:lvlJc w:val="left"/>
      <w:pPr>
        <w:ind w:left="593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B925108">
      <w:start w:val="1"/>
      <w:numFmt w:val="bullet"/>
      <w:lvlText w:val="▪"/>
      <w:lvlJc w:val="left"/>
      <w:pPr>
        <w:ind w:left="665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2C050489"/>
    <w:multiLevelType w:val="hybridMultilevel"/>
    <w:tmpl w:val="4E0A509A"/>
    <w:lvl w:ilvl="0" w:tplc="AF46B39C">
      <w:start w:val="1"/>
      <w:numFmt w:val="bullet"/>
      <w:lvlText w:val="•"/>
      <w:lvlJc w:val="left"/>
      <w:pPr>
        <w:ind w:left="45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95058DA">
      <w:start w:val="1"/>
      <w:numFmt w:val="bullet"/>
      <w:lvlText w:val="o"/>
      <w:lvlJc w:val="left"/>
      <w:pPr>
        <w:ind w:left="128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83A5418">
      <w:start w:val="1"/>
      <w:numFmt w:val="bullet"/>
      <w:lvlText w:val="▪"/>
      <w:lvlJc w:val="left"/>
      <w:pPr>
        <w:ind w:left="20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EC8440A">
      <w:start w:val="1"/>
      <w:numFmt w:val="bullet"/>
      <w:lvlText w:val="•"/>
      <w:lvlJc w:val="left"/>
      <w:pPr>
        <w:ind w:left="272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8B4DBD0">
      <w:start w:val="1"/>
      <w:numFmt w:val="bullet"/>
      <w:lvlText w:val="o"/>
      <w:lvlJc w:val="left"/>
      <w:pPr>
        <w:ind w:left="3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56AE060">
      <w:start w:val="1"/>
      <w:numFmt w:val="bullet"/>
      <w:lvlText w:val="▪"/>
      <w:lvlJc w:val="left"/>
      <w:pPr>
        <w:ind w:left="41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1DE4B4C">
      <w:start w:val="1"/>
      <w:numFmt w:val="bullet"/>
      <w:lvlText w:val="•"/>
      <w:lvlJc w:val="left"/>
      <w:pPr>
        <w:ind w:left="488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56026CC">
      <w:start w:val="1"/>
      <w:numFmt w:val="bullet"/>
      <w:lvlText w:val="o"/>
      <w:lvlJc w:val="left"/>
      <w:pPr>
        <w:ind w:left="56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ABAA80A">
      <w:start w:val="1"/>
      <w:numFmt w:val="bullet"/>
      <w:lvlText w:val="▪"/>
      <w:lvlJc w:val="left"/>
      <w:pPr>
        <w:ind w:left="632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2C5D3913"/>
    <w:multiLevelType w:val="hybridMultilevel"/>
    <w:tmpl w:val="8B165B4A"/>
    <w:lvl w:ilvl="0" w:tplc="AA8C3486">
      <w:start w:val="1"/>
      <w:numFmt w:val="decimal"/>
      <w:lvlText w:val="%1."/>
      <w:lvlJc w:val="left"/>
      <w:pPr>
        <w:ind w:left="13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43064B0">
      <w:start w:val="1"/>
      <w:numFmt w:val="lowerLetter"/>
      <w:lvlText w:val="%2"/>
      <w:lvlJc w:val="left"/>
      <w:pPr>
        <w:ind w:left="20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92CA7BE">
      <w:start w:val="1"/>
      <w:numFmt w:val="lowerRoman"/>
      <w:lvlText w:val="%3"/>
      <w:lvlJc w:val="left"/>
      <w:pPr>
        <w:ind w:left="27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E3A092E">
      <w:start w:val="1"/>
      <w:numFmt w:val="decimal"/>
      <w:lvlText w:val="%4"/>
      <w:lvlJc w:val="left"/>
      <w:pPr>
        <w:ind w:left="35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3D2586C">
      <w:start w:val="1"/>
      <w:numFmt w:val="lowerLetter"/>
      <w:lvlText w:val="%5"/>
      <w:lvlJc w:val="left"/>
      <w:pPr>
        <w:ind w:left="42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8F8A04C">
      <w:start w:val="1"/>
      <w:numFmt w:val="lowerRoman"/>
      <w:lvlText w:val="%6"/>
      <w:lvlJc w:val="left"/>
      <w:pPr>
        <w:ind w:left="49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C065530">
      <w:start w:val="1"/>
      <w:numFmt w:val="decimal"/>
      <w:lvlText w:val="%7"/>
      <w:lvlJc w:val="left"/>
      <w:pPr>
        <w:ind w:left="56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07A6784">
      <w:start w:val="1"/>
      <w:numFmt w:val="lowerLetter"/>
      <w:lvlText w:val="%8"/>
      <w:lvlJc w:val="left"/>
      <w:pPr>
        <w:ind w:left="63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F245B2E">
      <w:start w:val="1"/>
      <w:numFmt w:val="lowerRoman"/>
      <w:lvlText w:val="%9"/>
      <w:lvlJc w:val="left"/>
      <w:pPr>
        <w:ind w:left="71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2D401C79"/>
    <w:multiLevelType w:val="hybridMultilevel"/>
    <w:tmpl w:val="F1EEC746"/>
    <w:lvl w:ilvl="0" w:tplc="60A2C0D6">
      <w:start w:val="1"/>
      <w:numFmt w:val="bullet"/>
      <w:lvlText w:val="–"/>
      <w:lvlJc w:val="left"/>
      <w:pPr>
        <w:ind w:left="178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7D60FF8">
      <w:start w:val="1"/>
      <w:numFmt w:val="bullet"/>
      <w:lvlText w:val="o"/>
      <w:lvlJc w:val="left"/>
      <w:pPr>
        <w:ind w:left="161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6D64ED6">
      <w:start w:val="1"/>
      <w:numFmt w:val="bullet"/>
      <w:lvlText w:val="▪"/>
      <w:lvlJc w:val="left"/>
      <w:pPr>
        <w:ind w:left="233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D323490">
      <w:start w:val="1"/>
      <w:numFmt w:val="bullet"/>
      <w:lvlText w:val="•"/>
      <w:lvlJc w:val="left"/>
      <w:pPr>
        <w:ind w:left="305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312E05C">
      <w:start w:val="1"/>
      <w:numFmt w:val="bullet"/>
      <w:lvlText w:val="o"/>
      <w:lvlJc w:val="left"/>
      <w:pPr>
        <w:ind w:left="377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34464F2">
      <w:start w:val="1"/>
      <w:numFmt w:val="bullet"/>
      <w:lvlText w:val="▪"/>
      <w:lvlJc w:val="left"/>
      <w:pPr>
        <w:ind w:left="449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6D63AE2">
      <w:start w:val="1"/>
      <w:numFmt w:val="bullet"/>
      <w:lvlText w:val="•"/>
      <w:lvlJc w:val="left"/>
      <w:pPr>
        <w:ind w:left="521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122E84E">
      <w:start w:val="1"/>
      <w:numFmt w:val="bullet"/>
      <w:lvlText w:val="o"/>
      <w:lvlJc w:val="left"/>
      <w:pPr>
        <w:ind w:left="593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23EA302">
      <w:start w:val="1"/>
      <w:numFmt w:val="bullet"/>
      <w:lvlText w:val="▪"/>
      <w:lvlJc w:val="left"/>
      <w:pPr>
        <w:ind w:left="665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2D54204E"/>
    <w:multiLevelType w:val="hybridMultilevel"/>
    <w:tmpl w:val="D44E6C56"/>
    <w:lvl w:ilvl="0" w:tplc="AAEE160A">
      <w:start w:val="1"/>
      <w:numFmt w:val="decimal"/>
      <w:lvlText w:val="%1."/>
      <w:lvlJc w:val="left"/>
      <w:pPr>
        <w:ind w:left="1210" w:hanging="360"/>
      </w:pPr>
      <w:rPr>
        <w:rFonts w:hint="default"/>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2" w15:restartNumberingAfterBreak="0">
    <w:nsid w:val="2E175ED5"/>
    <w:multiLevelType w:val="hybridMultilevel"/>
    <w:tmpl w:val="CA4083A6"/>
    <w:lvl w:ilvl="0" w:tplc="20221812">
      <w:start w:val="1"/>
      <w:numFmt w:val="decimal"/>
      <w:lvlText w:val="%1."/>
      <w:lvlJc w:val="left"/>
      <w:pPr>
        <w:ind w:left="13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1FCDF52">
      <w:start w:val="1"/>
      <w:numFmt w:val="bullet"/>
      <w:lvlText w:val="•"/>
      <w:lvlJc w:val="left"/>
      <w:pPr>
        <w:ind w:left="178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A386C94">
      <w:start w:val="1"/>
      <w:numFmt w:val="bullet"/>
      <w:lvlText w:val="▪"/>
      <w:lvlJc w:val="left"/>
      <w:pPr>
        <w:ind w:left="261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9A8B308">
      <w:start w:val="1"/>
      <w:numFmt w:val="bullet"/>
      <w:lvlText w:val="•"/>
      <w:lvlJc w:val="left"/>
      <w:pPr>
        <w:ind w:left="333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C4A0C18">
      <w:start w:val="1"/>
      <w:numFmt w:val="bullet"/>
      <w:lvlText w:val="o"/>
      <w:lvlJc w:val="left"/>
      <w:pPr>
        <w:ind w:left="405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072E696">
      <w:start w:val="1"/>
      <w:numFmt w:val="bullet"/>
      <w:lvlText w:val="▪"/>
      <w:lvlJc w:val="left"/>
      <w:pPr>
        <w:ind w:left="477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C164044">
      <w:start w:val="1"/>
      <w:numFmt w:val="bullet"/>
      <w:lvlText w:val="•"/>
      <w:lvlJc w:val="left"/>
      <w:pPr>
        <w:ind w:left="549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102CE6C">
      <w:start w:val="1"/>
      <w:numFmt w:val="bullet"/>
      <w:lvlText w:val="o"/>
      <w:lvlJc w:val="left"/>
      <w:pPr>
        <w:ind w:left="621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A986A64">
      <w:start w:val="1"/>
      <w:numFmt w:val="bullet"/>
      <w:lvlText w:val="▪"/>
      <w:lvlJc w:val="left"/>
      <w:pPr>
        <w:ind w:left="693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32604F66"/>
    <w:multiLevelType w:val="multilevel"/>
    <w:tmpl w:val="91B68E3C"/>
    <w:lvl w:ilvl="0">
      <w:start w:val="2"/>
      <w:numFmt w:val="decimal"/>
      <w:lvlText w:val="%1."/>
      <w:lvlJc w:val="left"/>
      <w:pPr>
        <w:ind w:left="13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start w:val="1"/>
      <w:numFmt w:val="decimal"/>
      <w:lvlText w:val="%1.%2."/>
      <w:lvlJc w:val="left"/>
      <w:pPr>
        <w:ind w:left="212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147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219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91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63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435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507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79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33987E33"/>
    <w:multiLevelType w:val="hybridMultilevel"/>
    <w:tmpl w:val="77A437A8"/>
    <w:lvl w:ilvl="0" w:tplc="9B268CE2">
      <w:start w:val="1"/>
      <w:numFmt w:val="bullet"/>
      <w:lvlText w:val="•"/>
      <w:lvlJc w:val="left"/>
      <w:pPr>
        <w:ind w:left="39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26C5B70">
      <w:start w:val="1"/>
      <w:numFmt w:val="bullet"/>
      <w:lvlText w:val="o"/>
      <w:lvlJc w:val="left"/>
      <w:pPr>
        <w:ind w:left="12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9D4A7E6">
      <w:start w:val="1"/>
      <w:numFmt w:val="bullet"/>
      <w:lvlText w:val="▪"/>
      <w:lvlJc w:val="left"/>
      <w:pPr>
        <w:ind w:left="20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102DA40">
      <w:start w:val="1"/>
      <w:numFmt w:val="bullet"/>
      <w:lvlText w:val="•"/>
      <w:lvlJc w:val="left"/>
      <w:pPr>
        <w:ind w:left="272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67EADA8">
      <w:start w:val="1"/>
      <w:numFmt w:val="bullet"/>
      <w:lvlText w:val="o"/>
      <w:lvlJc w:val="left"/>
      <w:pPr>
        <w:ind w:left="34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01E029E">
      <w:start w:val="1"/>
      <w:numFmt w:val="bullet"/>
      <w:lvlText w:val="▪"/>
      <w:lvlJc w:val="left"/>
      <w:pPr>
        <w:ind w:left="416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444055A">
      <w:start w:val="1"/>
      <w:numFmt w:val="bullet"/>
      <w:lvlText w:val="•"/>
      <w:lvlJc w:val="left"/>
      <w:pPr>
        <w:ind w:left="48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9AA4A40">
      <w:start w:val="1"/>
      <w:numFmt w:val="bullet"/>
      <w:lvlText w:val="o"/>
      <w:lvlJc w:val="left"/>
      <w:pPr>
        <w:ind w:left="56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34CFB48">
      <w:start w:val="1"/>
      <w:numFmt w:val="bullet"/>
      <w:lvlText w:val="▪"/>
      <w:lvlJc w:val="left"/>
      <w:pPr>
        <w:ind w:left="632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345B43F8"/>
    <w:multiLevelType w:val="hybridMultilevel"/>
    <w:tmpl w:val="9CD28E16"/>
    <w:lvl w:ilvl="0" w:tplc="7578E0D2">
      <w:start w:val="1"/>
      <w:numFmt w:val="bullet"/>
      <w:lvlText w:val="•"/>
      <w:lvlJc w:val="left"/>
      <w:pPr>
        <w:ind w:left="123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318206C">
      <w:start w:val="1"/>
      <w:numFmt w:val="bullet"/>
      <w:lvlText w:val="o"/>
      <w:lvlJc w:val="left"/>
      <w:pPr>
        <w:ind w:left="20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BB02D1E">
      <w:start w:val="1"/>
      <w:numFmt w:val="bullet"/>
      <w:lvlText w:val="▪"/>
      <w:lvlJc w:val="left"/>
      <w:pPr>
        <w:ind w:left="27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1600668">
      <w:start w:val="1"/>
      <w:numFmt w:val="bullet"/>
      <w:lvlText w:val="•"/>
      <w:lvlJc w:val="left"/>
      <w:pPr>
        <w:ind w:left="35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61AF6D2">
      <w:start w:val="1"/>
      <w:numFmt w:val="bullet"/>
      <w:lvlText w:val="o"/>
      <w:lvlJc w:val="left"/>
      <w:pPr>
        <w:ind w:left="42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6EA07E4">
      <w:start w:val="1"/>
      <w:numFmt w:val="bullet"/>
      <w:lvlText w:val="▪"/>
      <w:lvlJc w:val="left"/>
      <w:pPr>
        <w:ind w:left="49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15C5008">
      <w:start w:val="1"/>
      <w:numFmt w:val="bullet"/>
      <w:lvlText w:val="•"/>
      <w:lvlJc w:val="left"/>
      <w:pPr>
        <w:ind w:left="56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E5C834E">
      <w:start w:val="1"/>
      <w:numFmt w:val="bullet"/>
      <w:lvlText w:val="o"/>
      <w:lvlJc w:val="left"/>
      <w:pPr>
        <w:ind w:left="63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3B6A1AA">
      <w:start w:val="1"/>
      <w:numFmt w:val="bullet"/>
      <w:lvlText w:val="▪"/>
      <w:lvlJc w:val="left"/>
      <w:pPr>
        <w:ind w:left="71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357A4FB2"/>
    <w:multiLevelType w:val="hybridMultilevel"/>
    <w:tmpl w:val="5A2CACC6"/>
    <w:lvl w:ilvl="0" w:tplc="99528E8C">
      <w:start w:val="1"/>
      <w:numFmt w:val="decimal"/>
      <w:lvlText w:val="%1."/>
      <w:lvlJc w:val="left"/>
      <w:pPr>
        <w:ind w:left="13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DBE93F6">
      <w:start w:val="1"/>
      <w:numFmt w:val="lowerLetter"/>
      <w:lvlText w:val="%2"/>
      <w:lvlJc w:val="left"/>
      <w:pPr>
        <w:ind w:left="20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C5287FC">
      <w:start w:val="1"/>
      <w:numFmt w:val="lowerRoman"/>
      <w:lvlText w:val="%3"/>
      <w:lvlJc w:val="left"/>
      <w:pPr>
        <w:ind w:left="27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8C02F72">
      <w:start w:val="1"/>
      <w:numFmt w:val="decimal"/>
      <w:lvlText w:val="%4"/>
      <w:lvlJc w:val="left"/>
      <w:pPr>
        <w:ind w:left="35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2E26496">
      <w:start w:val="1"/>
      <w:numFmt w:val="lowerLetter"/>
      <w:lvlText w:val="%5"/>
      <w:lvlJc w:val="left"/>
      <w:pPr>
        <w:ind w:left="42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F56F8C2">
      <w:start w:val="1"/>
      <w:numFmt w:val="lowerRoman"/>
      <w:lvlText w:val="%6"/>
      <w:lvlJc w:val="left"/>
      <w:pPr>
        <w:ind w:left="49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802935A">
      <w:start w:val="1"/>
      <w:numFmt w:val="decimal"/>
      <w:lvlText w:val="%7"/>
      <w:lvlJc w:val="left"/>
      <w:pPr>
        <w:ind w:left="56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7EC5EB4">
      <w:start w:val="1"/>
      <w:numFmt w:val="lowerLetter"/>
      <w:lvlText w:val="%8"/>
      <w:lvlJc w:val="left"/>
      <w:pPr>
        <w:ind w:left="63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F66DB72">
      <w:start w:val="1"/>
      <w:numFmt w:val="lowerRoman"/>
      <w:lvlText w:val="%9"/>
      <w:lvlJc w:val="left"/>
      <w:pPr>
        <w:ind w:left="71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35FB23FA"/>
    <w:multiLevelType w:val="hybridMultilevel"/>
    <w:tmpl w:val="CCB26DAE"/>
    <w:lvl w:ilvl="0" w:tplc="4C5603C4">
      <w:start w:val="1"/>
      <w:numFmt w:val="bullet"/>
      <w:lvlText w:val="•"/>
      <w:lvlJc w:val="left"/>
      <w:pPr>
        <w:ind w:left="12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52A1588">
      <w:start w:val="1"/>
      <w:numFmt w:val="bullet"/>
      <w:lvlText w:val="o"/>
      <w:lvlJc w:val="left"/>
      <w:pPr>
        <w:ind w:left="12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F349BEE">
      <w:start w:val="1"/>
      <w:numFmt w:val="bullet"/>
      <w:lvlText w:val="▪"/>
      <w:lvlJc w:val="left"/>
      <w:pPr>
        <w:ind w:left="194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D086CA6">
      <w:start w:val="1"/>
      <w:numFmt w:val="bullet"/>
      <w:lvlText w:val="•"/>
      <w:lvlJc w:val="left"/>
      <w:pPr>
        <w:ind w:left="26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A40964">
      <w:start w:val="1"/>
      <w:numFmt w:val="bullet"/>
      <w:lvlText w:val="o"/>
      <w:lvlJc w:val="left"/>
      <w:pPr>
        <w:ind w:left="338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CDCCD7E">
      <w:start w:val="1"/>
      <w:numFmt w:val="bullet"/>
      <w:lvlText w:val="▪"/>
      <w:lvlJc w:val="left"/>
      <w:pPr>
        <w:ind w:left="41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8EA68EA">
      <w:start w:val="1"/>
      <w:numFmt w:val="bullet"/>
      <w:lvlText w:val="•"/>
      <w:lvlJc w:val="left"/>
      <w:pPr>
        <w:ind w:left="48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3BA673E">
      <w:start w:val="1"/>
      <w:numFmt w:val="bullet"/>
      <w:lvlText w:val="o"/>
      <w:lvlJc w:val="left"/>
      <w:pPr>
        <w:ind w:left="554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116E488">
      <w:start w:val="1"/>
      <w:numFmt w:val="bullet"/>
      <w:lvlText w:val="▪"/>
      <w:lvlJc w:val="left"/>
      <w:pPr>
        <w:ind w:left="62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3638389B"/>
    <w:multiLevelType w:val="hybridMultilevel"/>
    <w:tmpl w:val="8FD6884A"/>
    <w:lvl w:ilvl="0" w:tplc="F48AD636">
      <w:start w:val="1"/>
      <w:numFmt w:val="decimal"/>
      <w:lvlText w:val="%1."/>
      <w:lvlJc w:val="left"/>
      <w:pPr>
        <w:ind w:left="13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9481248">
      <w:start w:val="1"/>
      <w:numFmt w:val="lowerLetter"/>
      <w:lvlText w:val="%2"/>
      <w:lvlJc w:val="left"/>
      <w:pPr>
        <w:ind w:left="20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85A211C">
      <w:start w:val="1"/>
      <w:numFmt w:val="lowerRoman"/>
      <w:lvlText w:val="%3"/>
      <w:lvlJc w:val="left"/>
      <w:pPr>
        <w:ind w:left="27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DDCCBFA">
      <w:start w:val="1"/>
      <w:numFmt w:val="decimal"/>
      <w:lvlText w:val="%4"/>
      <w:lvlJc w:val="left"/>
      <w:pPr>
        <w:ind w:left="35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F7C9C5E">
      <w:start w:val="1"/>
      <w:numFmt w:val="lowerLetter"/>
      <w:lvlText w:val="%5"/>
      <w:lvlJc w:val="left"/>
      <w:pPr>
        <w:ind w:left="42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5ECE02E">
      <w:start w:val="1"/>
      <w:numFmt w:val="lowerRoman"/>
      <w:lvlText w:val="%6"/>
      <w:lvlJc w:val="left"/>
      <w:pPr>
        <w:ind w:left="49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F1AA0AE">
      <w:start w:val="1"/>
      <w:numFmt w:val="decimal"/>
      <w:lvlText w:val="%7"/>
      <w:lvlJc w:val="left"/>
      <w:pPr>
        <w:ind w:left="56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FB68AD0">
      <w:start w:val="1"/>
      <w:numFmt w:val="lowerLetter"/>
      <w:lvlText w:val="%8"/>
      <w:lvlJc w:val="left"/>
      <w:pPr>
        <w:ind w:left="63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1903CEE">
      <w:start w:val="1"/>
      <w:numFmt w:val="lowerRoman"/>
      <w:lvlText w:val="%9"/>
      <w:lvlJc w:val="left"/>
      <w:pPr>
        <w:ind w:left="71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3CE8510D"/>
    <w:multiLevelType w:val="hybridMultilevel"/>
    <w:tmpl w:val="8FD6884A"/>
    <w:lvl w:ilvl="0" w:tplc="FFFFFFFF">
      <w:start w:val="1"/>
      <w:numFmt w:val="decimal"/>
      <w:lvlText w:val="%1."/>
      <w:lvlJc w:val="left"/>
      <w:pPr>
        <w:ind w:left="13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FFFFFFF">
      <w:start w:val="1"/>
      <w:numFmt w:val="lowerLetter"/>
      <w:lvlText w:val="%2"/>
      <w:lvlJc w:val="left"/>
      <w:pPr>
        <w:ind w:left="20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FFFFFFF">
      <w:start w:val="1"/>
      <w:numFmt w:val="lowerRoman"/>
      <w:lvlText w:val="%3"/>
      <w:lvlJc w:val="left"/>
      <w:pPr>
        <w:ind w:left="27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FFFFFFF">
      <w:start w:val="1"/>
      <w:numFmt w:val="decimal"/>
      <w:lvlText w:val="%4"/>
      <w:lvlJc w:val="left"/>
      <w:pPr>
        <w:ind w:left="35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FFFFFFF">
      <w:start w:val="1"/>
      <w:numFmt w:val="lowerLetter"/>
      <w:lvlText w:val="%5"/>
      <w:lvlJc w:val="left"/>
      <w:pPr>
        <w:ind w:left="42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FFFFFFF">
      <w:start w:val="1"/>
      <w:numFmt w:val="lowerRoman"/>
      <w:lvlText w:val="%6"/>
      <w:lvlJc w:val="left"/>
      <w:pPr>
        <w:ind w:left="49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FFFFFFF">
      <w:start w:val="1"/>
      <w:numFmt w:val="decimal"/>
      <w:lvlText w:val="%7"/>
      <w:lvlJc w:val="left"/>
      <w:pPr>
        <w:ind w:left="56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FFFFFFF">
      <w:start w:val="1"/>
      <w:numFmt w:val="lowerLetter"/>
      <w:lvlText w:val="%8"/>
      <w:lvlJc w:val="left"/>
      <w:pPr>
        <w:ind w:left="63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FFFFFFF">
      <w:start w:val="1"/>
      <w:numFmt w:val="lowerRoman"/>
      <w:lvlText w:val="%9"/>
      <w:lvlJc w:val="left"/>
      <w:pPr>
        <w:ind w:left="71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3EB96F30"/>
    <w:multiLevelType w:val="hybridMultilevel"/>
    <w:tmpl w:val="C8CE39F0"/>
    <w:lvl w:ilvl="0" w:tplc="024A2AE2">
      <w:start w:val="1"/>
      <w:numFmt w:val="bullet"/>
      <w:lvlText w:val="•"/>
      <w:lvlJc w:val="left"/>
      <w:pPr>
        <w:ind w:left="12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9A65FFE">
      <w:start w:val="1"/>
      <w:numFmt w:val="bullet"/>
      <w:lvlText w:val="o"/>
      <w:lvlJc w:val="left"/>
      <w:pPr>
        <w:ind w:left="20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FA2AF4E">
      <w:start w:val="1"/>
      <w:numFmt w:val="bullet"/>
      <w:lvlText w:val="▪"/>
      <w:lvlJc w:val="left"/>
      <w:pPr>
        <w:ind w:left="27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91241BE">
      <w:start w:val="1"/>
      <w:numFmt w:val="bullet"/>
      <w:lvlText w:val="•"/>
      <w:lvlJc w:val="left"/>
      <w:pPr>
        <w:ind w:left="35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1387502">
      <w:start w:val="1"/>
      <w:numFmt w:val="bullet"/>
      <w:lvlText w:val="o"/>
      <w:lvlJc w:val="left"/>
      <w:pPr>
        <w:ind w:left="42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7BEB03C">
      <w:start w:val="1"/>
      <w:numFmt w:val="bullet"/>
      <w:lvlText w:val="▪"/>
      <w:lvlJc w:val="left"/>
      <w:pPr>
        <w:ind w:left="49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5DAA764">
      <w:start w:val="1"/>
      <w:numFmt w:val="bullet"/>
      <w:lvlText w:val="•"/>
      <w:lvlJc w:val="left"/>
      <w:pPr>
        <w:ind w:left="56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FFEB2A2">
      <w:start w:val="1"/>
      <w:numFmt w:val="bullet"/>
      <w:lvlText w:val="o"/>
      <w:lvlJc w:val="left"/>
      <w:pPr>
        <w:ind w:left="63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68AAEAA">
      <w:start w:val="1"/>
      <w:numFmt w:val="bullet"/>
      <w:lvlText w:val="▪"/>
      <w:lvlJc w:val="left"/>
      <w:pPr>
        <w:ind w:left="71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4A375888"/>
    <w:multiLevelType w:val="hybridMultilevel"/>
    <w:tmpl w:val="2CBA37B4"/>
    <w:lvl w:ilvl="0" w:tplc="46B86D3A">
      <w:start w:val="1"/>
      <w:numFmt w:val="bullet"/>
      <w:lvlText w:val="•"/>
      <w:lvlJc w:val="left"/>
      <w:pPr>
        <w:ind w:left="12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950574A">
      <w:start w:val="1"/>
      <w:numFmt w:val="bullet"/>
      <w:lvlText w:val="o"/>
      <w:lvlJc w:val="left"/>
      <w:pPr>
        <w:ind w:left="20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9282466">
      <w:start w:val="1"/>
      <w:numFmt w:val="bullet"/>
      <w:lvlText w:val="▪"/>
      <w:lvlJc w:val="left"/>
      <w:pPr>
        <w:ind w:left="27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8D083F2">
      <w:start w:val="1"/>
      <w:numFmt w:val="bullet"/>
      <w:lvlText w:val="•"/>
      <w:lvlJc w:val="left"/>
      <w:pPr>
        <w:ind w:left="35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BE8319E">
      <w:start w:val="1"/>
      <w:numFmt w:val="bullet"/>
      <w:lvlText w:val="o"/>
      <w:lvlJc w:val="left"/>
      <w:pPr>
        <w:ind w:left="42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8CA620C">
      <w:start w:val="1"/>
      <w:numFmt w:val="bullet"/>
      <w:lvlText w:val="▪"/>
      <w:lvlJc w:val="left"/>
      <w:pPr>
        <w:ind w:left="49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C9624BE">
      <w:start w:val="1"/>
      <w:numFmt w:val="bullet"/>
      <w:lvlText w:val="•"/>
      <w:lvlJc w:val="left"/>
      <w:pPr>
        <w:ind w:left="56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60416B2">
      <w:start w:val="1"/>
      <w:numFmt w:val="bullet"/>
      <w:lvlText w:val="o"/>
      <w:lvlJc w:val="left"/>
      <w:pPr>
        <w:ind w:left="63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CD2C654">
      <w:start w:val="1"/>
      <w:numFmt w:val="bullet"/>
      <w:lvlText w:val="▪"/>
      <w:lvlJc w:val="left"/>
      <w:pPr>
        <w:ind w:left="71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4CF21719"/>
    <w:multiLevelType w:val="hybridMultilevel"/>
    <w:tmpl w:val="876EFD62"/>
    <w:lvl w:ilvl="0" w:tplc="26F4CEE6">
      <w:start w:val="1"/>
      <w:numFmt w:val="bullet"/>
      <w:lvlText w:val="•"/>
      <w:lvlJc w:val="left"/>
      <w:pPr>
        <w:ind w:left="39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A2E6952">
      <w:start w:val="1"/>
      <w:numFmt w:val="bullet"/>
      <w:lvlText w:val="o"/>
      <w:lvlJc w:val="left"/>
      <w:pPr>
        <w:ind w:left="128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71ACB7E">
      <w:start w:val="1"/>
      <w:numFmt w:val="bullet"/>
      <w:lvlText w:val="▪"/>
      <w:lvlJc w:val="left"/>
      <w:pPr>
        <w:ind w:left="20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D5E728A">
      <w:start w:val="1"/>
      <w:numFmt w:val="bullet"/>
      <w:lvlText w:val="•"/>
      <w:lvlJc w:val="left"/>
      <w:pPr>
        <w:ind w:left="272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B66C93C">
      <w:start w:val="1"/>
      <w:numFmt w:val="bullet"/>
      <w:lvlText w:val="o"/>
      <w:lvlJc w:val="left"/>
      <w:pPr>
        <w:ind w:left="3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84308CB2">
      <w:start w:val="1"/>
      <w:numFmt w:val="bullet"/>
      <w:lvlText w:val="▪"/>
      <w:lvlJc w:val="left"/>
      <w:pPr>
        <w:ind w:left="41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C08ABCA">
      <w:start w:val="1"/>
      <w:numFmt w:val="bullet"/>
      <w:lvlText w:val="•"/>
      <w:lvlJc w:val="left"/>
      <w:pPr>
        <w:ind w:left="488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6F64F00">
      <w:start w:val="1"/>
      <w:numFmt w:val="bullet"/>
      <w:lvlText w:val="o"/>
      <w:lvlJc w:val="left"/>
      <w:pPr>
        <w:ind w:left="56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B581DE8">
      <w:start w:val="1"/>
      <w:numFmt w:val="bullet"/>
      <w:lvlText w:val="▪"/>
      <w:lvlJc w:val="left"/>
      <w:pPr>
        <w:ind w:left="632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3" w15:restartNumberingAfterBreak="0">
    <w:nsid w:val="4EBA082F"/>
    <w:multiLevelType w:val="hybridMultilevel"/>
    <w:tmpl w:val="4BDCAEF4"/>
    <w:lvl w:ilvl="0" w:tplc="42E00D18">
      <w:start w:val="1"/>
      <w:numFmt w:val="bullet"/>
      <w:lvlText w:val="•"/>
      <w:lvlJc w:val="left"/>
      <w:pPr>
        <w:ind w:left="39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6A481FE">
      <w:start w:val="1"/>
      <w:numFmt w:val="bullet"/>
      <w:lvlText w:val="o"/>
      <w:lvlJc w:val="left"/>
      <w:pPr>
        <w:ind w:left="12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6C098CE">
      <w:start w:val="1"/>
      <w:numFmt w:val="bullet"/>
      <w:lvlText w:val="▪"/>
      <w:lvlJc w:val="left"/>
      <w:pPr>
        <w:ind w:left="20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644A264">
      <w:start w:val="1"/>
      <w:numFmt w:val="bullet"/>
      <w:lvlText w:val="•"/>
      <w:lvlJc w:val="left"/>
      <w:pPr>
        <w:ind w:left="272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56ECCA2">
      <w:start w:val="1"/>
      <w:numFmt w:val="bullet"/>
      <w:lvlText w:val="o"/>
      <w:lvlJc w:val="left"/>
      <w:pPr>
        <w:ind w:left="34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8248BC4">
      <w:start w:val="1"/>
      <w:numFmt w:val="bullet"/>
      <w:lvlText w:val="▪"/>
      <w:lvlJc w:val="left"/>
      <w:pPr>
        <w:ind w:left="416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ED4C71A">
      <w:start w:val="1"/>
      <w:numFmt w:val="bullet"/>
      <w:lvlText w:val="•"/>
      <w:lvlJc w:val="left"/>
      <w:pPr>
        <w:ind w:left="48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8A6B26A">
      <w:start w:val="1"/>
      <w:numFmt w:val="bullet"/>
      <w:lvlText w:val="o"/>
      <w:lvlJc w:val="left"/>
      <w:pPr>
        <w:ind w:left="56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A122336">
      <w:start w:val="1"/>
      <w:numFmt w:val="bullet"/>
      <w:lvlText w:val="▪"/>
      <w:lvlJc w:val="left"/>
      <w:pPr>
        <w:ind w:left="632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4" w15:restartNumberingAfterBreak="0">
    <w:nsid w:val="51FF75A4"/>
    <w:multiLevelType w:val="hybridMultilevel"/>
    <w:tmpl w:val="B5B6760E"/>
    <w:lvl w:ilvl="0" w:tplc="77A0D0AA">
      <w:start w:val="1"/>
      <w:numFmt w:val="decimal"/>
      <w:lvlText w:val="%1."/>
      <w:lvlJc w:val="left"/>
      <w:pPr>
        <w:ind w:left="13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02A99D6">
      <w:start w:val="1"/>
      <w:numFmt w:val="lowerLetter"/>
      <w:lvlText w:val="%2"/>
      <w:lvlJc w:val="left"/>
      <w:pPr>
        <w:ind w:left="20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7C04F92">
      <w:start w:val="1"/>
      <w:numFmt w:val="lowerRoman"/>
      <w:lvlText w:val="%3"/>
      <w:lvlJc w:val="left"/>
      <w:pPr>
        <w:ind w:left="27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53A9E1E">
      <w:start w:val="1"/>
      <w:numFmt w:val="decimal"/>
      <w:lvlText w:val="%4"/>
      <w:lvlJc w:val="left"/>
      <w:pPr>
        <w:ind w:left="35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A7ADC94">
      <w:start w:val="1"/>
      <w:numFmt w:val="lowerLetter"/>
      <w:lvlText w:val="%5"/>
      <w:lvlJc w:val="left"/>
      <w:pPr>
        <w:ind w:left="42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F021C88">
      <w:start w:val="1"/>
      <w:numFmt w:val="lowerRoman"/>
      <w:lvlText w:val="%6"/>
      <w:lvlJc w:val="left"/>
      <w:pPr>
        <w:ind w:left="49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32884E8">
      <w:start w:val="1"/>
      <w:numFmt w:val="decimal"/>
      <w:lvlText w:val="%7"/>
      <w:lvlJc w:val="left"/>
      <w:pPr>
        <w:ind w:left="56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91EAEB4">
      <w:start w:val="1"/>
      <w:numFmt w:val="lowerLetter"/>
      <w:lvlText w:val="%8"/>
      <w:lvlJc w:val="left"/>
      <w:pPr>
        <w:ind w:left="63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4D250F8">
      <w:start w:val="1"/>
      <w:numFmt w:val="lowerRoman"/>
      <w:lvlText w:val="%9"/>
      <w:lvlJc w:val="left"/>
      <w:pPr>
        <w:ind w:left="71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5" w15:restartNumberingAfterBreak="0">
    <w:nsid w:val="531C0D5B"/>
    <w:multiLevelType w:val="hybridMultilevel"/>
    <w:tmpl w:val="F74EFFC2"/>
    <w:lvl w:ilvl="0" w:tplc="44746314">
      <w:start w:val="1"/>
      <w:numFmt w:val="decimal"/>
      <w:lvlText w:val="%1."/>
      <w:lvlJc w:val="left"/>
      <w:pPr>
        <w:ind w:left="172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046FBEC">
      <w:start w:val="1"/>
      <w:numFmt w:val="lowerLetter"/>
      <w:lvlText w:val="%2"/>
      <w:lvlJc w:val="left"/>
      <w:pPr>
        <w:ind w:left="237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C7259C0">
      <w:start w:val="1"/>
      <w:numFmt w:val="lowerRoman"/>
      <w:lvlText w:val="%3"/>
      <w:lvlJc w:val="left"/>
      <w:pPr>
        <w:ind w:left="309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CCE52E0">
      <w:start w:val="1"/>
      <w:numFmt w:val="decimal"/>
      <w:lvlText w:val="%4"/>
      <w:lvlJc w:val="left"/>
      <w:pPr>
        <w:ind w:left="381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AD46022">
      <w:start w:val="1"/>
      <w:numFmt w:val="lowerLetter"/>
      <w:lvlText w:val="%5"/>
      <w:lvlJc w:val="left"/>
      <w:pPr>
        <w:ind w:left="453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F288086">
      <w:start w:val="1"/>
      <w:numFmt w:val="lowerRoman"/>
      <w:lvlText w:val="%6"/>
      <w:lvlJc w:val="left"/>
      <w:pPr>
        <w:ind w:left="525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D821F98">
      <w:start w:val="1"/>
      <w:numFmt w:val="decimal"/>
      <w:lvlText w:val="%7"/>
      <w:lvlJc w:val="left"/>
      <w:pPr>
        <w:ind w:left="597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B4C5404">
      <w:start w:val="1"/>
      <w:numFmt w:val="lowerLetter"/>
      <w:lvlText w:val="%8"/>
      <w:lvlJc w:val="left"/>
      <w:pPr>
        <w:ind w:left="669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8BA7FA2">
      <w:start w:val="1"/>
      <w:numFmt w:val="lowerRoman"/>
      <w:lvlText w:val="%9"/>
      <w:lvlJc w:val="left"/>
      <w:pPr>
        <w:ind w:left="741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6" w15:restartNumberingAfterBreak="0">
    <w:nsid w:val="5D1E06ED"/>
    <w:multiLevelType w:val="hybridMultilevel"/>
    <w:tmpl w:val="C9C0576C"/>
    <w:lvl w:ilvl="0" w:tplc="2DF8E5DA">
      <w:start w:val="1"/>
      <w:numFmt w:val="bullet"/>
      <w:lvlText w:val="–"/>
      <w:lvlJc w:val="left"/>
      <w:pPr>
        <w:ind w:left="178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11ED1B8">
      <w:start w:val="1"/>
      <w:numFmt w:val="decimal"/>
      <w:lvlText w:val="%2."/>
      <w:lvlJc w:val="left"/>
      <w:pPr>
        <w:ind w:left="232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7604F2E">
      <w:start w:val="1"/>
      <w:numFmt w:val="lowerRoman"/>
      <w:lvlText w:val="%3"/>
      <w:lvlJc w:val="left"/>
      <w:pPr>
        <w:ind w:left="20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B28FAAA">
      <w:start w:val="1"/>
      <w:numFmt w:val="decimal"/>
      <w:lvlText w:val="%4"/>
      <w:lvlJc w:val="left"/>
      <w:pPr>
        <w:ind w:left="273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4FA28FC">
      <w:start w:val="1"/>
      <w:numFmt w:val="lowerLetter"/>
      <w:lvlText w:val="%5"/>
      <w:lvlJc w:val="left"/>
      <w:pPr>
        <w:ind w:left="345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58CBF1A">
      <w:start w:val="1"/>
      <w:numFmt w:val="lowerRoman"/>
      <w:lvlText w:val="%6"/>
      <w:lvlJc w:val="left"/>
      <w:pPr>
        <w:ind w:left="417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EDA8CB6">
      <w:start w:val="1"/>
      <w:numFmt w:val="decimal"/>
      <w:lvlText w:val="%7"/>
      <w:lvlJc w:val="left"/>
      <w:pPr>
        <w:ind w:left="48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CCCE070">
      <w:start w:val="1"/>
      <w:numFmt w:val="lowerLetter"/>
      <w:lvlText w:val="%8"/>
      <w:lvlJc w:val="left"/>
      <w:pPr>
        <w:ind w:left="5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33EB9D4">
      <w:start w:val="1"/>
      <w:numFmt w:val="lowerRoman"/>
      <w:lvlText w:val="%9"/>
      <w:lvlJc w:val="left"/>
      <w:pPr>
        <w:ind w:left="633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7" w15:restartNumberingAfterBreak="0">
    <w:nsid w:val="5D3A449E"/>
    <w:multiLevelType w:val="hybridMultilevel"/>
    <w:tmpl w:val="414C5BB2"/>
    <w:lvl w:ilvl="0" w:tplc="3D1E123C">
      <w:start w:val="1"/>
      <w:numFmt w:val="decimal"/>
      <w:lvlText w:val="%1."/>
      <w:lvlJc w:val="left"/>
      <w:pPr>
        <w:ind w:left="13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7C685AE">
      <w:start w:val="1"/>
      <w:numFmt w:val="lowerLetter"/>
      <w:lvlText w:val="%2"/>
      <w:lvlJc w:val="left"/>
      <w:pPr>
        <w:ind w:left="20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43E16C6">
      <w:start w:val="1"/>
      <w:numFmt w:val="lowerRoman"/>
      <w:lvlText w:val="%3"/>
      <w:lvlJc w:val="left"/>
      <w:pPr>
        <w:ind w:left="27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24AA238">
      <w:start w:val="1"/>
      <w:numFmt w:val="decimal"/>
      <w:lvlText w:val="%4"/>
      <w:lvlJc w:val="left"/>
      <w:pPr>
        <w:ind w:left="35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B4EBC90">
      <w:start w:val="1"/>
      <w:numFmt w:val="lowerLetter"/>
      <w:lvlText w:val="%5"/>
      <w:lvlJc w:val="left"/>
      <w:pPr>
        <w:ind w:left="42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DE436D8">
      <w:start w:val="1"/>
      <w:numFmt w:val="lowerRoman"/>
      <w:lvlText w:val="%6"/>
      <w:lvlJc w:val="left"/>
      <w:pPr>
        <w:ind w:left="49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782D6F2">
      <w:start w:val="1"/>
      <w:numFmt w:val="decimal"/>
      <w:lvlText w:val="%7"/>
      <w:lvlJc w:val="left"/>
      <w:pPr>
        <w:ind w:left="56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71E946A">
      <w:start w:val="1"/>
      <w:numFmt w:val="lowerLetter"/>
      <w:lvlText w:val="%8"/>
      <w:lvlJc w:val="left"/>
      <w:pPr>
        <w:ind w:left="63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D70CE8A">
      <w:start w:val="1"/>
      <w:numFmt w:val="lowerRoman"/>
      <w:lvlText w:val="%9"/>
      <w:lvlJc w:val="left"/>
      <w:pPr>
        <w:ind w:left="71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5E872C31"/>
    <w:multiLevelType w:val="hybridMultilevel"/>
    <w:tmpl w:val="3B5C8780"/>
    <w:lvl w:ilvl="0" w:tplc="DE60CDF6">
      <w:start w:val="1"/>
      <w:numFmt w:val="bullet"/>
      <w:lvlText w:val="•"/>
      <w:lvlJc w:val="left"/>
      <w:pPr>
        <w:ind w:left="12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0421728">
      <w:start w:val="1"/>
      <w:numFmt w:val="bullet"/>
      <w:lvlText w:val="o"/>
      <w:lvlJc w:val="left"/>
      <w:pPr>
        <w:ind w:left="12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526FA58">
      <w:start w:val="1"/>
      <w:numFmt w:val="bullet"/>
      <w:lvlText w:val="▪"/>
      <w:lvlJc w:val="left"/>
      <w:pPr>
        <w:ind w:left="194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22C0CA2">
      <w:start w:val="1"/>
      <w:numFmt w:val="bullet"/>
      <w:lvlText w:val="•"/>
      <w:lvlJc w:val="left"/>
      <w:pPr>
        <w:ind w:left="26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14CE5CE">
      <w:start w:val="1"/>
      <w:numFmt w:val="bullet"/>
      <w:lvlText w:val="o"/>
      <w:lvlJc w:val="left"/>
      <w:pPr>
        <w:ind w:left="338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4F6A1A4">
      <w:start w:val="1"/>
      <w:numFmt w:val="bullet"/>
      <w:lvlText w:val="▪"/>
      <w:lvlJc w:val="left"/>
      <w:pPr>
        <w:ind w:left="41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9F05E9A">
      <w:start w:val="1"/>
      <w:numFmt w:val="bullet"/>
      <w:lvlText w:val="•"/>
      <w:lvlJc w:val="left"/>
      <w:pPr>
        <w:ind w:left="48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326A524">
      <w:start w:val="1"/>
      <w:numFmt w:val="bullet"/>
      <w:lvlText w:val="o"/>
      <w:lvlJc w:val="left"/>
      <w:pPr>
        <w:ind w:left="554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14AC1E8">
      <w:start w:val="1"/>
      <w:numFmt w:val="bullet"/>
      <w:lvlText w:val="▪"/>
      <w:lvlJc w:val="left"/>
      <w:pPr>
        <w:ind w:left="62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9" w15:restartNumberingAfterBreak="0">
    <w:nsid w:val="623F6769"/>
    <w:multiLevelType w:val="hybridMultilevel"/>
    <w:tmpl w:val="F718067C"/>
    <w:lvl w:ilvl="0" w:tplc="158C1FFA">
      <w:start w:val="1"/>
      <w:numFmt w:val="bullet"/>
      <w:lvlText w:val="•"/>
      <w:lvlJc w:val="left"/>
      <w:pPr>
        <w:ind w:left="12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5729ED6">
      <w:start w:val="1"/>
      <w:numFmt w:val="bullet"/>
      <w:lvlText w:val="o"/>
      <w:lvlJc w:val="left"/>
      <w:pPr>
        <w:ind w:left="20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418F8BE">
      <w:start w:val="1"/>
      <w:numFmt w:val="bullet"/>
      <w:lvlText w:val="▪"/>
      <w:lvlJc w:val="left"/>
      <w:pPr>
        <w:ind w:left="27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4D69D54">
      <w:start w:val="1"/>
      <w:numFmt w:val="bullet"/>
      <w:lvlText w:val="•"/>
      <w:lvlJc w:val="left"/>
      <w:pPr>
        <w:ind w:left="35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514AB22">
      <w:start w:val="1"/>
      <w:numFmt w:val="bullet"/>
      <w:lvlText w:val="o"/>
      <w:lvlJc w:val="left"/>
      <w:pPr>
        <w:ind w:left="42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2EA130A">
      <w:start w:val="1"/>
      <w:numFmt w:val="bullet"/>
      <w:lvlText w:val="▪"/>
      <w:lvlJc w:val="left"/>
      <w:pPr>
        <w:ind w:left="49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1B6D424">
      <w:start w:val="1"/>
      <w:numFmt w:val="bullet"/>
      <w:lvlText w:val="•"/>
      <w:lvlJc w:val="left"/>
      <w:pPr>
        <w:ind w:left="56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11CD4DA">
      <w:start w:val="1"/>
      <w:numFmt w:val="bullet"/>
      <w:lvlText w:val="o"/>
      <w:lvlJc w:val="left"/>
      <w:pPr>
        <w:ind w:left="63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E506DE4">
      <w:start w:val="1"/>
      <w:numFmt w:val="bullet"/>
      <w:lvlText w:val="▪"/>
      <w:lvlJc w:val="left"/>
      <w:pPr>
        <w:ind w:left="71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0" w15:restartNumberingAfterBreak="0">
    <w:nsid w:val="63E35951"/>
    <w:multiLevelType w:val="hybridMultilevel"/>
    <w:tmpl w:val="649892EE"/>
    <w:lvl w:ilvl="0" w:tplc="39E0A648">
      <w:start w:val="4"/>
      <w:numFmt w:val="decimal"/>
      <w:lvlText w:val="%1."/>
      <w:lvlJc w:val="left"/>
      <w:pPr>
        <w:ind w:left="13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404C408">
      <w:start w:val="1"/>
      <w:numFmt w:val="lowerLetter"/>
      <w:lvlText w:val="%2"/>
      <w:lvlJc w:val="left"/>
      <w:pPr>
        <w:ind w:left="20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ECE2170">
      <w:start w:val="1"/>
      <w:numFmt w:val="lowerRoman"/>
      <w:lvlText w:val="%3"/>
      <w:lvlJc w:val="left"/>
      <w:pPr>
        <w:ind w:left="27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39EDD70">
      <w:start w:val="1"/>
      <w:numFmt w:val="decimal"/>
      <w:lvlText w:val="%4"/>
      <w:lvlJc w:val="left"/>
      <w:pPr>
        <w:ind w:left="35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CEA65DC">
      <w:start w:val="1"/>
      <w:numFmt w:val="lowerLetter"/>
      <w:lvlText w:val="%5"/>
      <w:lvlJc w:val="left"/>
      <w:pPr>
        <w:ind w:left="42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F4CB98C">
      <w:start w:val="1"/>
      <w:numFmt w:val="lowerRoman"/>
      <w:lvlText w:val="%6"/>
      <w:lvlJc w:val="left"/>
      <w:pPr>
        <w:ind w:left="49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6C24134">
      <w:start w:val="1"/>
      <w:numFmt w:val="decimal"/>
      <w:lvlText w:val="%7"/>
      <w:lvlJc w:val="left"/>
      <w:pPr>
        <w:ind w:left="56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0E04CFA">
      <w:start w:val="1"/>
      <w:numFmt w:val="lowerLetter"/>
      <w:lvlText w:val="%8"/>
      <w:lvlJc w:val="left"/>
      <w:pPr>
        <w:ind w:left="63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A86A3F6">
      <w:start w:val="1"/>
      <w:numFmt w:val="lowerRoman"/>
      <w:lvlText w:val="%9"/>
      <w:lvlJc w:val="left"/>
      <w:pPr>
        <w:ind w:left="71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1" w15:restartNumberingAfterBreak="0">
    <w:nsid w:val="675B67AC"/>
    <w:multiLevelType w:val="hybridMultilevel"/>
    <w:tmpl w:val="089A4076"/>
    <w:lvl w:ilvl="0" w:tplc="5CEC6116">
      <w:start w:val="1"/>
      <w:numFmt w:val="decimal"/>
      <w:lvlText w:val="%1."/>
      <w:lvlJc w:val="left"/>
      <w:pPr>
        <w:ind w:left="13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668AB12">
      <w:start w:val="1"/>
      <w:numFmt w:val="bullet"/>
      <w:lvlText w:val="–"/>
      <w:lvlJc w:val="left"/>
      <w:pPr>
        <w:ind w:left="178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DC4C596">
      <w:start w:val="1"/>
      <w:numFmt w:val="bullet"/>
      <w:lvlText w:val="▪"/>
      <w:lvlJc w:val="left"/>
      <w:pPr>
        <w:ind w:left="261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1AC0BB8">
      <w:start w:val="1"/>
      <w:numFmt w:val="bullet"/>
      <w:lvlText w:val="•"/>
      <w:lvlJc w:val="left"/>
      <w:pPr>
        <w:ind w:left="333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79EFAD2">
      <w:start w:val="1"/>
      <w:numFmt w:val="bullet"/>
      <w:lvlText w:val="o"/>
      <w:lvlJc w:val="left"/>
      <w:pPr>
        <w:ind w:left="405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E120404">
      <w:start w:val="1"/>
      <w:numFmt w:val="bullet"/>
      <w:lvlText w:val="▪"/>
      <w:lvlJc w:val="left"/>
      <w:pPr>
        <w:ind w:left="477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876CF0A">
      <w:start w:val="1"/>
      <w:numFmt w:val="bullet"/>
      <w:lvlText w:val="•"/>
      <w:lvlJc w:val="left"/>
      <w:pPr>
        <w:ind w:left="549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1CC5D62">
      <w:start w:val="1"/>
      <w:numFmt w:val="bullet"/>
      <w:lvlText w:val="o"/>
      <w:lvlJc w:val="left"/>
      <w:pPr>
        <w:ind w:left="621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D42950C">
      <w:start w:val="1"/>
      <w:numFmt w:val="bullet"/>
      <w:lvlText w:val="▪"/>
      <w:lvlJc w:val="left"/>
      <w:pPr>
        <w:ind w:left="693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2" w15:restartNumberingAfterBreak="0">
    <w:nsid w:val="68DC149B"/>
    <w:multiLevelType w:val="multilevel"/>
    <w:tmpl w:val="59FEDFFC"/>
    <w:lvl w:ilvl="0">
      <w:start w:val="1"/>
      <w:numFmt w:val="decimal"/>
      <w:lvlText w:val="%1."/>
      <w:lvlJc w:val="left"/>
      <w:pPr>
        <w:ind w:left="40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94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start w:val="1"/>
      <w:numFmt w:val="lowerRoman"/>
      <w:lvlText w:val="%3"/>
      <w:lvlJc w:val="left"/>
      <w:pPr>
        <w:ind w:left="1437"/>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2157"/>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2877"/>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3597"/>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4317"/>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5037"/>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5757"/>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43" w15:restartNumberingAfterBreak="0">
    <w:nsid w:val="75FB0053"/>
    <w:multiLevelType w:val="hybridMultilevel"/>
    <w:tmpl w:val="2E40AE84"/>
    <w:lvl w:ilvl="0" w:tplc="796A3C5E">
      <w:start w:val="1"/>
      <w:numFmt w:val="decimal"/>
      <w:lvlText w:val="%1."/>
      <w:lvlJc w:val="left"/>
      <w:pPr>
        <w:ind w:left="13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4C2A244">
      <w:start w:val="1"/>
      <w:numFmt w:val="lowerLetter"/>
      <w:lvlText w:val="%2"/>
      <w:lvlJc w:val="left"/>
      <w:pPr>
        <w:ind w:left="20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BD6565C">
      <w:start w:val="1"/>
      <w:numFmt w:val="lowerRoman"/>
      <w:lvlText w:val="%3"/>
      <w:lvlJc w:val="left"/>
      <w:pPr>
        <w:ind w:left="27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17897C6">
      <w:start w:val="1"/>
      <w:numFmt w:val="decimal"/>
      <w:lvlText w:val="%4"/>
      <w:lvlJc w:val="left"/>
      <w:pPr>
        <w:ind w:left="35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746E312">
      <w:start w:val="1"/>
      <w:numFmt w:val="lowerLetter"/>
      <w:lvlText w:val="%5"/>
      <w:lvlJc w:val="left"/>
      <w:pPr>
        <w:ind w:left="42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B58157E">
      <w:start w:val="1"/>
      <w:numFmt w:val="lowerRoman"/>
      <w:lvlText w:val="%6"/>
      <w:lvlJc w:val="left"/>
      <w:pPr>
        <w:ind w:left="49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054A4B4">
      <w:start w:val="1"/>
      <w:numFmt w:val="decimal"/>
      <w:lvlText w:val="%7"/>
      <w:lvlJc w:val="left"/>
      <w:pPr>
        <w:ind w:left="56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778A7E0">
      <w:start w:val="1"/>
      <w:numFmt w:val="lowerLetter"/>
      <w:lvlText w:val="%8"/>
      <w:lvlJc w:val="left"/>
      <w:pPr>
        <w:ind w:left="63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46AC970">
      <w:start w:val="1"/>
      <w:numFmt w:val="lowerRoman"/>
      <w:lvlText w:val="%9"/>
      <w:lvlJc w:val="left"/>
      <w:pPr>
        <w:ind w:left="71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4" w15:restartNumberingAfterBreak="0">
    <w:nsid w:val="779F4EA4"/>
    <w:multiLevelType w:val="hybridMultilevel"/>
    <w:tmpl w:val="609A574A"/>
    <w:lvl w:ilvl="0" w:tplc="0BD8C8AC">
      <w:start w:val="1"/>
      <w:numFmt w:val="decimal"/>
      <w:lvlText w:val="%1."/>
      <w:lvlJc w:val="left"/>
      <w:pPr>
        <w:ind w:left="13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C22D60C">
      <w:start w:val="1"/>
      <w:numFmt w:val="lowerLetter"/>
      <w:lvlText w:val="%2"/>
      <w:lvlJc w:val="left"/>
      <w:pPr>
        <w:ind w:left="20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370FF3C">
      <w:start w:val="1"/>
      <w:numFmt w:val="lowerRoman"/>
      <w:lvlText w:val="%3"/>
      <w:lvlJc w:val="left"/>
      <w:pPr>
        <w:ind w:left="27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97610D2">
      <w:start w:val="1"/>
      <w:numFmt w:val="decimal"/>
      <w:lvlText w:val="%4"/>
      <w:lvlJc w:val="left"/>
      <w:pPr>
        <w:ind w:left="35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A88D1D0">
      <w:start w:val="1"/>
      <w:numFmt w:val="lowerLetter"/>
      <w:lvlText w:val="%5"/>
      <w:lvlJc w:val="left"/>
      <w:pPr>
        <w:ind w:left="42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DDA9F52">
      <w:start w:val="1"/>
      <w:numFmt w:val="lowerRoman"/>
      <w:lvlText w:val="%6"/>
      <w:lvlJc w:val="left"/>
      <w:pPr>
        <w:ind w:left="49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15A6EA4">
      <w:start w:val="1"/>
      <w:numFmt w:val="decimal"/>
      <w:lvlText w:val="%7"/>
      <w:lvlJc w:val="left"/>
      <w:pPr>
        <w:ind w:left="56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48A2CFC">
      <w:start w:val="1"/>
      <w:numFmt w:val="lowerLetter"/>
      <w:lvlText w:val="%8"/>
      <w:lvlJc w:val="left"/>
      <w:pPr>
        <w:ind w:left="63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B7A425E">
      <w:start w:val="1"/>
      <w:numFmt w:val="lowerRoman"/>
      <w:lvlText w:val="%9"/>
      <w:lvlJc w:val="left"/>
      <w:pPr>
        <w:ind w:left="71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5" w15:restartNumberingAfterBreak="0">
    <w:nsid w:val="78A52B04"/>
    <w:multiLevelType w:val="hybridMultilevel"/>
    <w:tmpl w:val="D9BCA9EE"/>
    <w:lvl w:ilvl="0" w:tplc="C40C73F6">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3324C3A">
      <w:start w:val="1"/>
      <w:numFmt w:val="bullet"/>
      <w:lvlText w:val="o"/>
      <w:lvlJc w:val="left"/>
      <w:pPr>
        <w:ind w:left="6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AD62E26">
      <w:start w:val="1"/>
      <w:numFmt w:val="bullet"/>
      <w:lvlRestart w:val="0"/>
      <w:lvlText w:val="•"/>
      <w:lvlJc w:val="left"/>
      <w:pPr>
        <w:ind w:left="178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A84AD0C">
      <w:start w:val="1"/>
      <w:numFmt w:val="bullet"/>
      <w:lvlText w:val="•"/>
      <w:lvlJc w:val="left"/>
      <w:pPr>
        <w:ind w:left="161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0FAAAF4">
      <w:start w:val="1"/>
      <w:numFmt w:val="bullet"/>
      <w:lvlText w:val="o"/>
      <w:lvlJc w:val="left"/>
      <w:pPr>
        <w:ind w:left="233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C88757E">
      <w:start w:val="1"/>
      <w:numFmt w:val="bullet"/>
      <w:lvlText w:val="▪"/>
      <w:lvlJc w:val="left"/>
      <w:pPr>
        <w:ind w:left="305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272355A">
      <w:start w:val="1"/>
      <w:numFmt w:val="bullet"/>
      <w:lvlText w:val="•"/>
      <w:lvlJc w:val="left"/>
      <w:pPr>
        <w:ind w:left="377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FFA45EC">
      <w:start w:val="1"/>
      <w:numFmt w:val="bullet"/>
      <w:lvlText w:val="o"/>
      <w:lvlJc w:val="left"/>
      <w:pPr>
        <w:ind w:left="449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56AF634">
      <w:start w:val="1"/>
      <w:numFmt w:val="bullet"/>
      <w:lvlText w:val="▪"/>
      <w:lvlJc w:val="left"/>
      <w:pPr>
        <w:ind w:left="521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6" w15:restartNumberingAfterBreak="0">
    <w:nsid w:val="7B9F4E88"/>
    <w:multiLevelType w:val="hybridMultilevel"/>
    <w:tmpl w:val="DC7C3D5A"/>
    <w:lvl w:ilvl="0" w:tplc="2F5AFC5A">
      <w:start w:val="1"/>
      <w:numFmt w:val="decimal"/>
      <w:lvlText w:val="%1."/>
      <w:lvlJc w:val="left"/>
      <w:pPr>
        <w:ind w:left="13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DEA2AFA">
      <w:start w:val="1"/>
      <w:numFmt w:val="lowerLetter"/>
      <w:lvlText w:val="%2"/>
      <w:lvlJc w:val="left"/>
      <w:pPr>
        <w:ind w:left="12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18439FE">
      <w:start w:val="1"/>
      <w:numFmt w:val="lowerRoman"/>
      <w:lvlText w:val="%3"/>
      <w:lvlJc w:val="left"/>
      <w:pPr>
        <w:ind w:left="194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D7A4064">
      <w:start w:val="1"/>
      <w:numFmt w:val="decimal"/>
      <w:lvlText w:val="%4"/>
      <w:lvlJc w:val="left"/>
      <w:pPr>
        <w:ind w:left="26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E1E3D98">
      <w:start w:val="1"/>
      <w:numFmt w:val="lowerLetter"/>
      <w:lvlText w:val="%5"/>
      <w:lvlJc w:val="left"/>
      <w:pPr>
        <w:ind w:left="338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4EA30E8">
      <w:start w:val="1"/>
      <w:numFmt w:val="lowerRoman"/>
      <w:lvlText w:val="%6"/>
      <w:lvlJc w:val="left"/>
      <w:pPr>
        <w:ind w:left="41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9501BA4">
      <w:start w:val="1"/>
      <w:numFmt w:val="decimal"/>
      <w:lvlText w:val="%7"/>
      <w:lvlJc w:val="left"/>
      <w:pPr>
        <w:ind w:left="48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3565B3A">
      <w:start w:val="1"/>
      <w:numFmt w:val="lowerLetter"/>
      <w:lvlText w:val="%8"/>
      <w:lvlJc w:val="left"/>
      <w:pPr>
        <w:ind w:left="554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B242E30">
      <w:start w:val="1"/>
      <w:numFmt w:val="lowerRoman"/>
      <w:lvlText w:val="%9"/>
      <w:lvlJc w:val="left"/>
      <w:pPr>
        <w:ind w:left="62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7" w15:restartNumberingAfterBreak="0">
    <w:nsid w:val="7CCC66E2"/>
    <w:multiLevelType w:val="multilevel"/>
    <w:tmpl w:val="528EAB9C"/>
    <w:lvl w:ilvl="0">
      <w:start w:val="4"/>
      <w:numFmt w:val="decimal"/>
      <w:lvlText w:val="%1."/>
      <w:lvlJc w:val="left"/>
      <w:pPr>
        <w:ind w:left="13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start w:val="1"/>
      <w:numFmt w:val="decimal"/>
      <w:lvlText w:val="%1.%2."/>
      <w:lvlJc w:val="left"/>
      <w:pPr>
        <w:ind w:left="212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24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31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39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46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53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60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67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8" w15:restartNumberingAfterBreak="0">
    <w:nsid w:val="7D3E09AF"/>
    <w:multiLevelType w:val="hybridMultilevel"/>
    <w:tmpl w:val="FFB8BB9C"/>
    <w:lvl w:ilvl="0" w:tplc="570E4CA0">
      <w:start w:val="1"/>
      <w:numFmt w:val="decimal"/>
      <w:lvlText w:val="%1."/>
      <w:lvlJc w:val="left"/>
      <w:pPr>
        <w:ind w:left="417" w:hanging="360"/>
      </w:pPr>
      <w:rPr>
        <w:rFonts w:hint="default"/>
      </w:rPr>
    </w:lvl>
    <w:lvl w:ilvl="1" w:tplc="04090019" w:tentative="1">
      <w:start w:val="1"/>
      <w:numFmt w:val="lowerLetter"/>
      <w:lvlText w:val="%2."/>
      <w:lvlJc w:val="left"/>
      <w:pPr>
        <w:ind w:left="1137" w:hanging="360"/>
      </w:pPr>
    </w:lvl>
    <w:lvl w:ilvl="2" w:tplc="0409001B" w:tentative="1">
      <w:start w:val="1"/>
      <w:numFmt w:val="lowerRoman"/>
      <w:lvlText w:val="%3."/>
      <w:lvlJc w:val="right"/>
      <w:pPr>
        <w:ind w:left="1857" w:hanging="180"/>
      </w:pPr>
    </w:lvl>
    <w:lvl w:ilvl="3" w:tplc="0409000F" w:tentative="1">
      <w:start w:val="1"/>
      <w:numFmt w:val="decimal"/>
      <w:lvlText w:val="%4."/>
      <w:lvlJc w:val="left"/>
      <w:pPr>
        <w:ind w:left="2577" w:hanging="360"/>
      </w:pPr>
    </w:lvl>
    <w:lvl w:ilvl="4" w:tplc="04090019" w:tentative="1">
      <w:start w:val="1"/>
      <w:numFmt w:val="lowerLetter"/>
      <w:lvlText w:val="%5."/>
      <w:lvlJc w:val="left"/>
      <w:pPr>
        <w:ind w:left="3297" w:hanging="360"/>
      </w:pPr>
    </w:lvl>
    <w:lvl w:ilvl="5" w:tplc="0409001B" w:tentative="1">
      <w:start w:val="1"/>
      <w:numFmt w:val="lowerRoman"/>
      <w:lvlText w:val="%6."/>
      <w:lvlJc w:val="right"/>
      <w:pPr>
        <w:ind w:left="4017" w:hanging="180"/>
      </w:pPr>
    </w:lvl>
    <w:lvl w:ilvl="6" w:tplc="0409000F" w:tentative="1">
      <w:start w:val="1"/>
      <w:numFmt w:val="decimal"/>
      <w:lvlText w:val="%7."/>
      <w:lvlJc w:val="left"/>
      <w:pPr>
        <w:ind w:left="4737" w:hanging="360"/>
      </w:pPr>
    </w:lvl>
    <w:lvl w:ilvl="7" w:tplc="04090019" w:tentative="1">
      <w:start w:val="1"/>
      <w:numFmt w:val="lowerLetter"/>
      <w:lvlText w:val="%8."/>
      <w:lvlJc w:val="left"/>
      <w:pPr>
        <w:ind w:left="5457" w:hanging="360"/>
      </w:pPr>
    </w:lvl>
    <w:lvl w:ilvl="8" w:tplc="0409001B" w:tentative="1">
      <w:start w:val="1"/>
      <w:numFmt w:val="lowerRoman"/>
      <w:lvlText w:val="%9."/>
      <w:lvlJc w:val="right"/>
      <w:pPr>
        <w:ind w:left="6177" w:hanging="180"/>
      </w:pPr>
    </w:lvl>
  </w:abstractNum>
  <w:abstractNum w:abstractNumId="49" w15:restartNumberingAfterBreak="0">
    <w:nsid w:val="7FAE0186"/>
    <w:multiLevelType w:val="hybridMultilevel"/>
    <w:tmpl w:val="3EEC5158"/>
    <w:lvl w:ilvl="0" w:tplc="0A0CBF40">
      <w:start w:val="1"/>
      <w:numFmt w:val="bullet"/>
      <w:lvlText w:val="•"/>
      <w:lvlJc w:val="left"/>
      <w:pPr>
        <w:ind w:left="12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61CDAEA">
      <w:start w:val="1"/>
      <w:numFmt w:val="bullet"/>
      <w:lvlText w:val="o"/>
      <w:lvlJc w:val="left"/>
      <w:pPr>
        <w:ind w:left="20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FC859EE">
      <w:start w:val="1"/>
      <w:numFmt w:val="bullet"/>
      <w:lvlText w:val="▪"/>
      <w:lvlJc w:val="left"/>
      <w:pPr>
        <w:ind w:left="27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3064C36">
      <w:start w:val="1"/>
      <w:numFmt w:val="bullet"/>
      <w:lvlText w:val="•"/>
      <w:lvlJc w:val="left"/>
      <w:pPr>
        <w:ind w:left="35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1428230">
      <w:start w:val="1"/>
      <w:numFmt w:val="bullet"/>
      <w:lvlText w:val="o"/>
      <w:lvlJc w:val="left"/>
      <w:pPr>
        <w:ind w:left="42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97E6668">
      <w:start w:val="1"/>
      <w:numFmt w:val="bullet"/>
      <w:lvlText w:val="▪"/>
      <w:lvlJc w:val="left"/>
      <w:pPr>
        <w:ind w:left="49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DD45FBA">
      <w:start w:val="1"/>
      <w:numFmt w:val="bullet"/>
      <w:lvlText w:val="•"/>
      <w:lvlJc w:val="left"/>
      <w:pPr>
        <w:ind w:left="56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12681F2">
      <w:start w:val="1"/>
      <w:numFmt w:val="bullet"/>
      <w:lvlText w:val="o"/>
      <w:lvlJc w:val="left"/>
      <w:pPr>
        <w:ind w:left="63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D741BDA">
      <w:start w:val="1"/>
      <w:numFmt w:val="bullet"/>
      <w:lvlText w:val="▪"/>
      <w:lvlJc w:val="left"/>
      <w:pPr>
        <w:ind w:left="71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num w:numId="1" w16cid:durableId="518197685">
    <w:abstractNumId w:val="42"/>
  </w:num>
  <w:num w:numId="2" w16cid:durableId="1531605596">
    <w:abstractNumId w:val="3"/>
  </w:num>
  <w:num w:numId="3" w16cid:durableId="536897698">
    <w:abstractNumId w:val="25"/>
  </w:num>
  <w:num w:numId="4" w16cid:durableId="252517722">
    <w:abstractNumId w:val="6"/>
  </w:num>
  <w:num w:numId="5" w16cid:durableId="977104364">
    <w:abstractNumId w:val="0"/>
  </w:num>
  <w:num w:numId="6" w16cid:durableId="648903476">
    <w:abstractNumId w:val="49"/>
  </w:num>
  <w:num w:numId="7" w16cid:durableId="1940873830">
    <w:abstractNumId w:val="31"/>
  </w:num>
  <w:num w:numId="8" w16cid:durableId="1715541347">
    <w:abstractNumId w:val="28"/>
  </w:num>
  <w:num w:numId="9" w16cid:durableId="399598667">
    <w:abstractNumId w:val="43"/>
  </w:num>
  <w:num w:numId="10" w16cid:durableId="208955934">
    <w:abstractNumId w:val="1"/>
  </w:num>
  <w:num w:numId="11" w16cid:durableId="1116867632">
    <w:abstractNumId w:val="19"/>
  </w:num>
  <w:num w:numId="12" w16cid:durableId="893854287">
    <w:abstractNumId w:val="40"/>
  </w:num>
  <w:num w:numId="13" w16cid:durableId="983848163">
    <w:abstractNumId w:val="13"/>
  </w:num>
  <w:num w:numId="14" w16cid:durableId="1734548341">
    <w:abstractNumId w:val="8"/>
  </w:num>
  <w:num w:numId="15" w16cid:durableId="970287752">
    <w:abstractNumId w:val="37"/>
  </w:num>
  <w:num w:numId="16" w16cid:durableId="1241257215">
    <w:abstractNumId w:val="9"/>
  </w:num>
  <w:num w:numId="17" w16cid:durableId="1949779436">
    <w:abstractNumId w:val="35"/>
  </w:num>
  <w:num w:numId="18" w16cid:durableId="898636881">
    <w:abstractNumId w:val="5"/>
  </w:num>
  <w:num w:numId="19" w16cid:durableId="525798885">
    <w:abstractNumId w:val="41"/>
  </w:num>
  <w:num w:numId="20" w16cid:durableId="1034382341">
    <w:abstractNumId w:val="17"/>
  </w:num>
  <w:num w:numId="21" w16cid:durableId="1004674807">
    <w:abstractNumId w:val="36"/>
  </w:num>
  <w:num w:numId="22" w16cid:durableId="1756627994">
    <w:abstractNumId w:val="20"/>
  </w:num>
  <w:num w:numId="23" w16cid:durableId="931664338">
    <w:abstractNumId w:val="39"/>
  </w:num>
  <w:num w:numId="24" w16cid:durableId="1386490733">
    <w:abstractNumId w:val="11"/>
  </w:num>
  <w:num w:numId="25" w16cid:durableId="2082093602">
    <w:abstractNumId w:val="30"/>
  </w:num>
  <w:num w:numId="26" w16cid:durableId="637993886">
    <w:abstractNumId w:val="23"/>
  </w:num>
  <w:num w:numId="27" w16cid:durableId="970474528">
    <w:abstractNumId w:val="45"/>
  </w:num>
  <w:num w:numId="28" w16cid:durableId="376784015">
    <w:abstractNumId w:val="16"/>
  </w:num>
  <w:num w:numId="29" w16cid:durableId="1764715703">
    <w:abstractNumId w:val="2"/>
  </w:num>
  <w:num w:numId="30" w16cid:durableId="2023161974">
    <w:abstractNumId w:val="22"/>
  </w:num>
  <w:num w:numId="31" w16cid:durableId="1593395878">
    <w:abstractNumId w:val="46"/>
  </w:num>
  <w:num w:numId="32" w16cid:durableId="595791182">
    <w:abstractNumId w:val="14"/>
  </w:num>
  <w:num w:numId="33" w16cid:durableId="1303000467">
    <w:abstractNumId w:val="44"/>
  </w:num>
  <w:num w:numId="34" w16cid:durableId="1686134901">
    <w:abstractNumId w:val="26"/>
  </w:num>
  <w:num w:numId="35" w16cid:durableId="2095008550">
    <w:abstractNumId w:val="10"/>
  </w:num>
  <w:num w:numId="36" w16cid:durableId="1727727915">
    <w:abstractNumId w:val="12"/>
  </w:num>
  <w:num w:numId="37" w16cid:durableId="670333213">
    <w:abstractNumId w:val="34"/>
  </w:num>
  <w:num w:numId="38" w16cid:durableId="1545631147">
    <w:abstractNumId w:val="47"/>
  </w:num>
  <w:num w:numId="39" w16cid:durableId="450831533">
    <w:abstractNumId w:val="4"/>
  </w:num>
  <w:num w:numId="40" w16cid:durableId="2017491408">
    <w:abstractNumId w:val="15"/>
  </w:num>
  <w:num w:numId="41" w16cid:durableId="584847212">
    <w:abstractNumId w:val="27"/>
  </w:num>
  <w:num w:numId="42" w16cid:durableId="1113205808">
    <w:abstractNumId w:val="7"/>
  </w:num>
  <w:num w:numId="43" w16cid:durableId="1996568628">
    <w:abstractNumId w:val="38"/>
  </w:num>
  <w:num w:numId="44" w16cid:durableId="30226217">
    <w:abstractNumId w:val="32"/>
  </w:num>
  <w:num w:numId="45" w16cid:durableId="2088650339">
    <w:abstractNumId w:val="18"/>
  </w:num>
  <w:num w:numId="46" w16cid:durableId="1022829102">
    <w:abstractNumId w:val="33"/>
  </w:num>
  <w:num w:numId="47" w16cid:durableId="1860464595">
    <w:abstractNumId w:val="24"/>
  </w:num>
  <w:num w:numId="48" w16cid:durableId="388844631">
    <w:abstractNumId w:val="29"/>
  </w:num>
  <w:num w:numId="49" w16cid:durableId="537739306">
    <w:abstractNumId w:val="21"/>
  </w:num>
  <w:num w:numId="50" w16cid:durableId="1830561428">
    <w:abstractNumId w:val="4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eepthi Mary Michael Kalaiarasan - I63736">
    <w15:presenceInfo w15:providerId="AD" w15:userId="S::Deepthi.Kalaiarasan@microchip.com::ff780d87-acda-4365-9857-285624f653c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25E9"/>
    <w:rsid w:val="00033FFA"/>
    <w:rsid w:val="000420BC"/>
    <w:rsid w:val="00055C7E"/>
    <w:rsid w:val="000825E9"/>
    <w:rsid w:val="00177910"/>
    <w:rsid w:val="0019121D"/>
    <w:rsid w:val="001D2A78"/>
    <w:rsid w:val="00206AE2"/>
    <w:rsid w:val="0023321E"/>
    <w:rsid w:val="002B7335"/>
    <w:rsid w:val="002E4235"/>
    <w:rsid w:val="0030575F"/>
    <w:rsid w:val="003313F6"/>
    <w:rsid w:val="0033362F"/>
    <w:rsid w:val="00354F5B"/>
    <w:rsid w:val="00372C00"/>
    <w:rsid w:val="003A5089"/>
    <w:rsid w:val="003A6B1F"/>
    <w:rsid w:val="003A7972"/>
    <w:rsid w:val="003C1AA7"/>
    <w:rsid w:val="003C63D9"/>
    <w:rsid w:val="00405F35"/>
    <w:rsid w:val="00466F9E"/>
    <w:rsid w:val="004D46C3"/>
    <w:rsid w:val="00515366"/>
    <w:rsid w:val="005651C2"/>
    <w:rsid w:val="00635CF9"/>
    <w:rsid w:val="00685BAB"/>
    <w:rsid w:val="006A0B11"/>
    <w:rsid w:val="00735490"/>
    <w:rsid w:val="00761626"/>
    <w:rsid w:val="00772A37"/>
    <w:rsid w:val="00782B2D"/>
    <w:rsid w:val="00816F5C"/>
    <w:rsid w:val="00870AEF"/>
    <w:rsid w:val="008B4FFD"/>
    <w:rsid w:val="008E315D"/>
    <w:rsid w:val="00935641"/>
    <w:rsid w:val="009E26A5"/>
    <w:rsid w:val="009E2B21"/>
    <w:rsid w:val="00AA0A1C"/>
    <w:rsid w:val="00AC149E"/>
    <w:rsid w:val="00AC7D93"/>
    <w:rsid w:val="00AD2B9C"/>
    <w:rsid w:val="00B1123C"/>
    <w:rsid w:val="00B56E66"/>
    <w:rsid w:val="00B86CE6"/>
    <w:rsid w:val="00CC6665"/>
    <w:rsid w:val="00CE3CEB"/>
    <w:rsid w:val="00D02709"/>
    <w:rsid w:val="00D21F03"/>
    <w:rsid w:val="00D90BB9"/>
    <w:rsid w:val="00E363C5"/>
    <w:rsid w:val="00E851D7"/>
    <w:rsid w:val="00EF61ED"/>
    <w:rsid w:val="00F06986"/>
    <w:rsid w:val="00F11E93"/>
    <w:rsid w:val="00F307EA"/>
    <w:rsid w:val="00F72A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7ADDB7"/>
  <w15:docId w15:val="{F0E4146E-E419-4C98-BCB7-05CA63A83F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63" w:line="269" w:lineRule="auto"/>
      <w:ind w:left="67" w:hanging="10"/>
    </w:pPr>
    <w:rPr>
      <w:rFonts w:ascii="Arial" w:eastAsia="Arial" w:hAnsi="Arial" w:cs="Arial"/>
      <w:color w:val="000000"/>
      <w:sz w:val="20"/>
    </w:rPr>
  </w:style>
  <w:style w:type="paragraph" w:styleId="Heading1">
    <w:name w:val="heading 1"/>
    <w:next w:val="Normal"/>
    <w:link w:val="Heading1Char"/>
    <w:uiPriority w:val="9"/>
    <w:qFormat/>
    <w:pPr>
      <w:keepNext/>
      <w:keepLines/>
      <w:spacing w:after="0" w:line="265" w:lineRule="auto"/>
      <w:ind w:left="67" w:hanging="10"/>
      <w:outlineLvl w:val="0"/>
    </w:pPr>
    <w:rPr>
      <w:rFonts w:ascii="Arial" w:eastAsia="Arial" w:hAnsi="Arial" w:cs="Arial"/>
      <w:b/>
      <w:color w:val="000000"/>
      <w:sz w:val="28"/>
    </w:rPr>
  </w:style>
  <w:style w:type="paragraph" w:styleId="Heading2">
    <w:name w:val="heading 2"/>
    <w:next w:val="Normal"/>
    <w:link w:val="Heading2Char"/>
    <w:uiPriority w:val="9"/>
    <w:unhideWhenUsed/>
    <w:qFormat/>
    <w:pPr>
      <w:keepNext/>
      <w:keepLines/>
      <w:spacing w:after="21"/>
      <w:ind w:left="10" w:hanging="10"/>
      <w:outlineLvl w:val="1"/>
    </w:pPr>
    <w:rPr>
      <w:rFonts w:ascii="Arial" w:eastAsia="Arial" w:hAnsi="Arial" w:cs="Arial"/>
      <w:b/>
      <w:color w:val="000000"/>
      <w:sz w:val="24"/>
    </w:rPr>
  </w:style>
  <w:style w:type="paragraph" w:styleId="Heading3">
    <w:name w:val="heading 3"/>
    <w:next w:val="Normal"/>
    <w:link w:val="Heading3Char"/>
    <w:uiPriority w:val="9"/>
    <w:unhideWhenUsed/>
    <w:qFormat/>
    <w:pPr>
      <w:keepNext/>
      <w:keepLines/>
      <w:spacing w:after="0"/>
      <w:ind w:left="860" w:hanging="10"/>
      <w:outlineLvl w:val="2"/>
    </w:pPr>
    <w:rPr>
      <w:rFonts w:ascii="Arial" w:eastAsia="Arial" w:hAnsi="Arial" w:cs="Arial"/>
      <w:b/>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000000"/>
      <w:sz w:val="24"/>
    </w:rPr>
  </w:style>
  <w:style w:type="character" w:customStyle="1" w:styleId="Heading1Char">
    <w:name w:val="Heading 1 Char"/>
    <w:link w:val="Heading1"/>
    <w:rPr>
      <w:rFonts w:ascii="Arial" w:eastAsia="Arial" w:hAnsi="Arial" w:cs="Arial"/>
      <w:b/>
      <w:color w:val="000000"/>
      <w:sz w:val="28"/>
    </w:rPr>
  </w:style>
  <w:style w:type="character" w:customStyle="1" w:styleId="Heading3Char">
    <w:name w:val="Heading 3 Char"/>
    <w:link w:val="Heading3"/>
    <w:rPr>
      <w:rFonts w:ascii="Arial" w:eastAsia="Arial" w:hAnsi="Arial" w:cs="Arial"/>
      <w:b/>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B1123C"/>
    <w:pPr>
      <w:ind w:left="720"/>
      <w:contextualSpacing/>
    </w:pPr>
  </w:style>
  <w:style w:type="character" w:styleId="Hyperlink">
    <w:name w:val="Hyperlink"/>
    <w:basedOn w:val="DefaultParagraphFont"/>
    <w:uiPriority w:val="99"/>
    <w:unhideWhenUsed/>
    <w:rsid w:val="00B1123C"/>
    <w:rPr>
      <w:color w:val="0563C1" w:themeColor="hyperlink"/>
      <w:u w:val="single"/>
    </w:rPr>
  </w:style>
  <w:style w:type="character" w:styleId="UnresolvedMention">
    <w:name w:val="Unresolved Mention"/>
    <w:basedOn w:val="DefaultParagraphFont"/>
    <w:uiPriority w:val="99"/>
    <w:semiHidden/>
    <w:unhideWhenUsed/>
    <w:rsid w:val="00B1123C"/>
    <w:rPr>
      <w:color w:val="605E5C"/>
      <w:shd w:val="clear" w:color="auto" w:fill="E1DFDD"/>
    </w:rPr>
  </w:style>
  <w:style w:type="paragraph" w:styleId="Revision">
    <w:name w:val="Revision"/>
    <w:hidden/>
    <w:uiPriority w:val="99"/>
    <w:semiHidden/>
    <w:rsid w:val="00772A37"/>
    <w:pPr>
      <w:spacing w:after="0" w:line="240" w:lineRule="auto"/>
    </w:pPr>
    <w:rPr>
      <w:rFonts w:ascii="Arial" w:eastAsia="Arial" w:hAnsi="Arial" w:cs="Arial"/>
      <w:color w:val="000000"/>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25.jpg"/><Relationship Id="rId21" Type="http://schemas.openxmlformats.org/officeDocument/2006/relationships/hyperlink" Target="http://www.microchip.com/wwwAppNotes/AppNotes.aspx?appnote=en544039" TargetMode="External"/><Relationship Id="rId42" Type="http://schemas.openxmlformats.org/officeDocument/2006/relationships/header" Target="header8.xml"/><Relationship Id="rId84" Type="http://schemas.openxmlformats.org/officeDocument/2006/relationships/hyperlink" Target="http://ww1.microchip.com/downloads/en/DeviceDoc/Atmel-42077-OLED1-Xplained-Pro_User-Guide.pdf" TargetMode="External"/><Relationship Id="rId138" Type="http://schemas.openxmlformats.org/officeDocument/2006/relationships/image" Target="media/image40.png"/><Relationship Id="rId159" Type="http://schemas.openxmlformats.org/officeDocument/2006/relationships/image" Target="media/image55.jpg"/><Relationship Id="rId170" Type="http://schemas.openxmlformats.org/officeDocument/2006/relationships/image" Target="media/image60.jpg"/><Relationship Id="rId191" Type="http://schemas.openxmlformats.org/officeDocument/2006/relationships/image" Target="media/image80.jpg"/><Relationship Id="rId205" Type="http://schemas.openxmlformats.org/officeDocument/2006/relationships/hyperlink" Target="http://www.microchip.com/" TargetMode="External"/><Relationship Id="rId226" Type="http://schemas.openxmlformats.org/officeDocument/2006/relationships/fontTable" Target="fontTable.xml"/><Relationship Id="rId107" Type="http://schemas.openxmlformats.org/officeDocument/2006/relationships/image" Target="media/image21.jpg"/><Relationship Id="rId11" Type="http://schemas.openxmlformats.org/officeDocument/2006/relationships/header" Target="header3.xml"/><Relationship Id="rId32" Type="http://schemas.openxmlformats.org/officeDocument/2006/relationships/footer" Target="footer5.xml"/><Relationship Id="rId53" Type="http://schemas.openxmlformats.org/officeDocument/2006/relationships/image" Target="media/image9.jpg"/><Relationship Id="rId128" Type="http://schemas.openxmlformats.org/officeDocument/2006/relationships/image" Target="media/image30.png"/><Relationship Id="rId149" Type="http://schemas.openxmlformats.org/officeDocument/2006/relationships/image" Target="media/image51.jpg"/><Relationship Id="rId5" Type="http://schemas.openxmlformats.org/officeDocument/2006/relationships/footnotes" Target="footnotes.xml"/><Relationship Id="rId95" Type="http://schemas.openxmlformats.org/officeDocument/2006/relationships/image" Target="media/image15.jpg"/><Relationship Id="rId160" Type="http://schemas.openxmlformats.org/officeDocument/2006/relationships/image" Target="media/image56.jpg"/><Relationship Id="rId181" Type="http://schemas.openxmlformats.org/officeDocument/2006/relationships/image" Target="media/image70.jpg"/><Relationship Id="rId216" Type="http://schemas.openxmlformats.org/officeDocument/2006/relationships/header" Target="header33.xml"/><Relationship Id="rId22" Type="http://schemas.openxmlformats.org/officeDocument/2006/relationships/hyperlink" Target="http://www.microchip.com/wwwAppNotes/AppNotes.aspx?appnote=en544039" TargetMode="External"/><Relationship Id="rId43" Type="http://schemas.openxmlformats.org/officeDocument/2006/relationships/footer" Target="footer7.xml"/><Relationship Id="rId118" Type="http://schemas.openxmlformats.org/officeDocument/2006/relationships/image" Target="media/image26.jpg"/><Relationship Id="rId139" Type="http://schemas.openxmlformats.org/officeDocument/2006/relationships/image" Target="media/image41.png"/><Relationship Id="rId85" Type="http://schemas.openxmlformats.org/officeDocument/2006/relationships/hyperlink" Target="http://ww1.microchip.com/downloads/en/DeviceDoc/Atmel-42077-OLED1-Xplained-Pro_User-Guide.pdf" TargetMode="External"/><Relationship Id="rId150" Type="http://schemas.openxmlformats.org/officeDocument/2006/relationships/image" Target="media/image52.jpg"/><Relationship Id="rId171" Type="http://schemas.openxmlformats.org/officeDocument/2006/relationships/image" Target="media/image61.jpg"/><Relationship Id="rId192" Type="http://schemas.openxmlformats.org/officeDocument/2006/relationships/image" Target="media/image81.jpg"/><Relationship Id="rId206" Type="http://schemas.openxmlformats.org/officeDocument/2006/relationships/hyperlink" Target="http://www.microchip.com/pcn" TargetMode="External"/><Relationship Id="rId227" Type="http://schemas.microsoft.com/office/2011/relationships/people" Target="people.xml"/><Relationship Id="rId12" Type="http://schemas.openxmlformats.org/officeDocument/2006/relationships/footer" Target="footer3.xml"/><Relationship Id="rId33" Type="http://schemas.openxmlformats.org/officeDocument/2006/relationships/header" Target="header6.xml"/><Relationship Id="rId108" Type="http://schemas.openxmlformats.org/officeDocument/2006/relationships/image" Target="media/image22.jpg"/><Relationship Id="rId129" Type="http://schemas.openxmlformats.org/officeDocument/2006/relationships/image" Target="media/image31.png"/><Relationship Id="rId54" Type="http://schemas.openxmlformats.org/officeDocument/2006/relationships/hyperlink" Target="http://ww1.microchip.com/downloads/en/DeviceDoc/50002612A.pdf" TargetMode="External"/><Relationship Id="rId96" Type="http://schemas.openxmlformats.org/officeDocument/2006/relationships/image" Target="media/image16.jpg"/><Relationship Id="rId140" Type="http://schemas.openxmlformats.org/officeDocument/2006/relationships/image" Target="media/image42.png"/><Relationship Id="rId161" Type="http://schemas.openxmlformats.org/officeDocument/2006/relationships/image" Target="media/image57.jpg"/><Relationship Id="rId182" Type="http://schemas.openxmlformats.org/officeDocument/2006/relationships/image" Target="media/image71.jpg"/><Relationship Id="rId217" Type="http://schemas.openxmlformats.org/officeDocument/2006/relationships/footer" Target="footer33.xml"/><Relationship Id="rId6" Type="http://schemas.openxmlformats.org/officeDocument/2006/relationships/endnotes" Target="endnotes.xml"/><Relationship Id="rId23" Type="http://schemas.openxmlformats.org/officeDocument/2006/relationships/hyperlink" Target="http://www.microchip.com/wwwAppNotes/AppNotes.aspx?appnote=en544039" TargetMode="External"/><Relationship Id="rId119" Type="http://schemas.openxmlformats.org/officeDocument/2006/relationships/image" Target="media/image27.jpg"/><Relationship Id="rId44" Type="http://schemas.openxmlformats.org/officeDocument/2006/relationships/footer" Target="footer8.xml"/><Relationship Id="rId86" Type="http://schemas.openxmlformats.org/officeDocument/2006/relationships/image" Target="media/image12.jpg"/><Relationship Id="rId130" Type="http://schemas.openxmlformats.org/officeDocument/2006/relationships/image" Target="media/image32.png"/><Relationship Id="rId151" Type="http://schemas.openxmlformats.org/officeDocument/2006/relationships/image" Target="media/image53.jpg"/><Relationship Id="rId172" Type="http://schemas.openxmlformats.org/officeDocument/2006/relationships/image" Target="media/image62.jpg"/><Relationship Id="rId193" Type="http://schemas.openxmlformats.org/officeDocument/2006/relationships/image" Target="media/image82.jpg"/><Relationship Id="rId207" Type="http://schemas.openxmlformats.org/officeDocument/2006/relationships/hyperlink" Target="http://www.microchip.com/pcn" TargetMode="External"/><Relationship Id="rId228" Type="http://schemas.openxmlformats.org/officeDocument/2006/relationships/theme" Target="theme/theme1.xml"/><Relationship Id="rId13" Type="http://schemas.openxmlformats.org/officeDocument/2006/relationships/image" Target="media/image1.png"/><Relationship Id="rId109" Type="http://schemas.openxmlformats.org/officeDocument/2006/relationships/header" Target="header16.xml"/><Relationship Id="rId34" Type="http://schemas.openxmlformats.org/officeDocument/2006/relationships/footer" Target="footer6.xml"/><Relationship Id="rId55" Type="http://schemas.openxmlformats.org/officeDocument/2006/relationships/image" Target="media/image10.jpg"/><Relationship Id="rId97" Type="http://schemas.openxmlformats.org/officeDocument/2006/relationships/image" Target="media/image17.jpg"/><Relationship Id="rId120" Type="http://schemas.openxmlformats.org/officeDocument/2006/relationships/header" Target="header19.xml"/><Relationship Id="rId141" Type="http://schemas.openxmlformats.org/officeDocument/2006/relationships/image" Target="media/image43.png"/><Relationship Id="rId7" Type="http://schemas.openxmlformats.org/officeDocument/2006/relationships/header" Target="header1.xml"/><Relationship Id="rId162" Type="http://schemas.openxmlformats.org/officeDocument/2006/relationships/image" Target="media/image58.jpg"/><Relationship Id="rId183" Type="http://schemas.openxmlformats.org/officeDocument/2006/relationships/image" Target="media/image72.jpg"/><Relationship Id="rId218" Type="http://schemas.openxmlformats.org/officeDocument/2006/relationships/hyperlink" Target="http://www.microchip.com/support" TargetMode="External"/><Relationship Id="rId2" Type="http://schemas.openxmlformats.org/officeDocument/2006/relationships/styles" Target="styles.xml"/><Relationship Id="rId29" Type="http://schemas.openxmlformats.org/officeDocument/2006/relationships/header" Target="header4.xml"/><Relationship Id="rId24" Type="http://schemas.openxmlformats.org/officeDocument/2006/relationships/hyperlink" Target="http://www.microchip.com/wwwAppNotes/AppNotes.aspx?appnote=en544039" TargetMode="External"/><Relationship Id="rId40" Type="http://schemas.openxmlformats.org/officeDocument/2006/relationships/image" Target="media/image6.jpg"/><Relationship Id="rId45" Type="http://schemas.openxmlformats.org/officeDocument/2006/relationships/header" Target="header9.xml"/><Relationship Id="rId87" Type="http://schemas.openxmlformats.org/officeDocument/2006/relationships/image" Target="media/image13.jpg"/><Relationship Id="rId110" Type="http://schemas.openxmlformats.org/officeDocument/2006/relationships/header" Target="header17.xml"/><Relationship Id="rId115" Type="http://schemas.openxmlformats.org/officeDocument/2006/relationships/image" Target="media/image23.jpg"/><Relationship Id="rId131" Type="http://schemas.openxmlformats.org/officeDocument/2006/relationships/image" Target="media/image33.png"/><Relationship Id="rId136" Type="http://schemas.openxmlformats.org/officeDocument/2006/relationships/image" Target="media/image38.png"/><Relationship Id="rId157" Type="http://schemas.openxmlformats.org/officeDocument/2006/relationships/footer" Target="footer24.xml"/><Relationship Id="rId178" Type="http://schemas.openxmlformats.org/officeDocument/2006/relationships/image" Target="media/image67.jpg"/><Relationship Id="rId82" Type="http://schemas.openxmlformats.org/officeDocument/2006/relationships/image" Target="media/image90.jpg"/><Relationship Id="rId152" Type="http://schemas.openxmlformats.org/officeDocument/2006/relationships/header" Target="header22.xml"/><Relationship Id="rId173" Type="http://schemas.openxmlformats.org/officeDocument/2006/relationships/image" Target="media/image63.jpg"/><Relationship Id="rId194" Type="http://schemas.openxmlformats.org/officeDocument/2006/relationships/image" Target="media/image83.jpg"/><Relationship Id="rId199" Type="http://schemas.openxmlformats.org/officeDocument/2006/relationships/header" Target="header29.xml"/><Relationship Id="rId203" Type="http://schemas.openxmlformats.org/officeDocument/2006/relationships/footer" Target="footer30.xml"/><Relationship Id="rId208" Type="http://schemas.openxmlformats.org/officeDocument/2006/relationships/hyperlink" Target="http://www.microchip.com/support" TargetMode="External"/><Relationship Id="rId19" Type="http://schemas.openxmlformats.org/officeDocument/2006/relationships/hyperlink" Target="http://www.microchip.com/wwwAppNotes/AppNotes.aspx?appnote=en536181" TargetMode="External"/><Relationship Id="rId224" Type="http://schemas.openxmlformats.org/officeDocument/2006/relationships/header" Target="header36.xml"/><Relationship Id="rId14" Type="http://schemas.openxmlformats.org/officeDocument/2006/relationships/hyperlink" Target="http://www.microchip.com/webdoc/asf/index.html" TargetMode="External"/><Relationship Id="rId30" Type="http://schemas.openxmlformats.org/officeDocument/2006/relationships/header" Target="header5.xml"/><Relationship Id="rId35" Type="http://schemas.openxmlformats.org/officeDocument/2006/relationships/hyperlink" Target="https://onlinedocs.microchip.com/oxy/GUID-A5330D3A-9F51-4A26-B71D-8503A493DF9C-en-US-3/GUID-2AD37FE2-1915-4E34-9A05-79E3810726D7.html" TargetMode="External"/><Relationship Id="rId100" Type="http://schemas.openxmlformats.org/officeDocument/2006/relationships/header" Target="header14.xml"/><Relationship Id="rId105" Type="http://schemas.openxmlformats.org/officeDocument/2006/relationships/image" Target="media/image19.jpg"/><Relationship Id="rId126" Type="http://schemas.openxmlformats.org/officeDocument/2006/relationships/image" Target="media/image28.png"/><Relationship Id="rId147" Type="http://schemas.openxmlformats.org/officeDocument/2006/relationships/image" Target="media/image49.png"/><Relationship Id="rId168" Type="http://schemas.openxmlformats.org/officeDocument/2006/relationships/header" Target="header27.xml"/><Relationship Id="rId8" Type="http://schemas.openxmlformats.org/officeDocument/2006/relationships/header" Target="header2.xml"/><Relationship Id="rId51" Type="http://schemas.openxmlformats.org/officeDocument/2006/relationships/hyperlink" Target="http://ww1.microchip.com/downloads/en/devicedoc/Atmel-42462-ATSAMR21ZLL-EK_UserGuide.pdf" TargetMode="External"/><Relationship Id="rId93" Type="http://schemas.openxmlformats.org/officeDocument/2006/relationships/footer" Target="footer12.xml"/><Relationship Id="rId98" Type="http://schemas.openxmlformats.org/officeDocument/2006/relationships/image" Target="media/image18.jpg"/><Relationship Id="rId121" Type="http://schemas.openxmlformats.org/officeDocument/2006/relationships/header" Target="header20.xml"/><Relationship Id="rId142" Type="http://schemas.openxmlformats.org/officeDocument/2006/relationships/image" Target="media/image44.png"/><Relationship Id="rId163" Type="http://schemas.openxmlformats.org/officeDocument/2006/relationships/image" Target="media/image59.jpg"/><Relationship Id="rId184" Type="http://schemas.openxmlformats.org/officeDocument/2006/relationships/image" Target="media/image73.jpg"/><Relationship Id="rId189" Type="http://schemas.openxmlformats.org/officeDocument/2006/relationships/image" Target="media/image78.jpg"/><Relationship Id="rId219" Type="http://schemas.openxmlformats.org/officeDocument/2006/relationships/hyperlink" Target="http://www.microchip.com/" TargetMode="External"/><Relationship Id="rId3" Type="http://schemas.openxmlformats.org/officeDocument/2006/relationships/settings" Target="settings.xml"/><Relationship Id="rId214" Type="http://schemas.openxmlformats.org/officeDocument/2006/relationships/footer" Target="footer31.xml"/><Relationship Id="rId25" Type="http://schemas.openxmlformats.org/officeDocument/2006/relationships/hyperlink" Target="http://www.microchip.com/wwwAppNotes/AppNotes.aspx?appnote=en544039" TargetMode="External"/><Relationship Id="rId46" Type="http://schemas.openxmlformats.org/officeDocument/2006/relationships/footer" Target="footer9.xml"/><Relationship Id="rId116" Type="http://schemas.openxmlformats.org/officeDocument/2006/relationships/image" Target="media/image24.jpg"/><Relationship Id="rId137" Type="http://schemas.openxmlformats.org/officeDocument/2006/relationships/image" Target="media/image39.png"/><Relationship Id="rId158" Type="http://schemas.openxmlformats.org/officeDocument/2006/relationships/image" Target="media/image54.jpg"/><Relationship Id="rId20" Type="http://schemas.openxmlformats.org/officeDocument/2006/relationships/hyperlink" Target="http://www.microchip.com/wwwAppNotes/AppNotes.aspx?appnote=en544039" TargetMode="External"/><Relationship Id="rId41" Type="http://schemas.openxmlformats.org/officeDocument/2006/relationships/header" Target="header7.xml"/><Relationship Id="rId83" Type="http://schemas.openxmlformats.org/officeDocument/2006/relationships/image" Target="media/image11.jpg"/><Relationship Id="rId88" Type="http://schemas.openxmlformats.org/officeDocument/2006/relationships/header" Target="header10.xml"/><Relationship Id="rId111" Type="http://schemas.openxmlformats.org/officeDocument/2006/relationships/footer" Target="footer16.xml"/><Relationship Id="rId132" Type="http://schemas.openxmlformats.org/officeDocument/2006/relationships/image" Target="media/image34.png"/><Relationship Id="rId153" Type="http://schemas.openxmlformats.org/officeDocument/2006/relationships/header" Target="header23.xml"/><Relationship Id="rId174" Type="http://schemas.openxmlformats.org/officeDocument/2006/relationships/image" Target="media/image64.jpg"/><Relationship Id="rId179" Type="http://schemas.openxmlformats.org/officeDocument/2006/relationships/image" Target="media/image68.jpg"/><Relationship Id="rId195" Type="http://schemas.openxmlformats.org/officeDocument/2006/relationships/image" Target="media/image84.jpg"/><Relationship Id="rId209" Type="http://schemas.openxmlformats.org/officeDocument/2006/relationships/hyperlink" Target="http://www.microchip.com/quality" TargetMode="External"/><Relationship Id="rId190" Type="http://schemas.openxmlformats.org/officeDocument/2006/relationships/image" Target="media/image79.jpg"/><Relationship Id="rId204" Type="http://schemas.openxmlformats.org/officeDocument/2006/relationships/hyperlink" Target="http://www.microchip.com/" TargetMode="External"/><Relationship Id="rId220" Type="http://schemas.openxmlformats.org/officeDocument/2006/relationships/header" Target="header34.xml"/><Relationship Id="rId225" Type="http://schemas.openxmlformats.org/officeDocument/2006/relationships/footer" Target="footer36.xml"/><Relationship Id="rId15" Type="http://schemas.openxmlformats.org/officeDocument/2006/relationships/hyperlink" Target="http://www.microchip.com/webdoc/asf/asf.GettingStarted.html" TargetMode="External"/><Relationship Id="rId36" Type="http://schemas.openxmlformats.org/officeDocument/2006/relationships/image" Target="media/image2.jpg"/><Relationship Id="rId106" Type="http://schemas.openxmlformats.org/officeDocument/2006/relationships/image" Target="media/image20.jpg"/><Relationship Id="rId127" Type="http://schemas.openxmlformats.org/officeDocument/2006/relationships/image" Target="media/image29.png"/><Relationship Id="rId10" Type="http://schemas.openxmlformats.org/officeDocument/2006/relationships/footer" Target="footer2.xml"/><Relationship Id="rId31" Type="http://schemas.openxmlformats.org/officeDocument/2006/relationships/footer" Target="footer4.xml"/><Relationship Id="rId52" Type="http://schemas.openxmlformats.org/officeDocument/2006/relationships/hyperlink" Target="http://ww1.microchip.com/downloads/en/devicedoc/Atmel-42462-ATSAMR21ZLL-EK_UserGuide.pdf" TargetMode="External"/><Relationship Id="rId94" Type="http://schemas.openxmlformats.org/officeDocument/2006/relationships/image" Target="media/image14.jpg"/><Relationship Id="rId99" Type="http://schemas.openxmlformats.org/officeDocument/2006/relationships/header" Target="header13.xml"/><Relationship Id="rId101" Type="http://schemas.openxmlformats.org/officeDocument/2006/relationships/footer" Target="footer13.xml"/><Relationship Id="rId122" Type="http://schemas.openxmlformats.org/officeDocument/2006/relationships/footer" Target="footer19.xml"/><Relationship Id="rId143" Type="http://schemas.openxmlformats.org/officeDocument/2006/relationships/image" Target="media/image45.png"/><Relationship Id="rId148" Type="http://schemas.openxmlformats.org/officeDocument/2006/relationships/image" Target="media/image50.png"/><Relationship Id="rId164" Type="http://schemas.openxmlformats.org/officeDocument/2006/relationships/header" Target="header25.xml"/><Relationship Id="rId169" Type="http://schemas.openxmlformats.org/officeDocument/2006/relationships/footer" Target="footer27.xml"/><Relationship Id="rId185" Type="http://schemas.openxmlformats.org/officeDocument/2006/relationships/image" Target="media/image74.jpg"/><Relationship Id="rId4" Type="http://schemas.openxmlformats.org/officeDocument/2006/relationships/webSettings" Target="webSettings.xml"/><Relationship Id="rId9" Type="http://schemas.openxmlformats.org/officeDocument/2006/relationships/footer" Target="footer1.xml"/><Relationship Id="rId180" Type="http://schemas.openxmlformats.org/officeDocument/2006/relationships/image" Target="media/image69.jpg"/><Relationship Id="rId210" Type="http://schemas.openxmlformats.org/officeDocument/2006/relationships/hyperlink" Target="http://www.microchip.com/quality" TargetMode="External"/><Relationship Id="rId215" Type="http://schemas.openxmlformats.org/officeDocument/2006/relationships/footer" Target="footer32.xml"/><Relationship Id="rId26" Type="http://schemas.openxmlformats.org/officeDocument/2006/relationships/hyperlink" Target="http://www.microchip.com/SWLibraryWeb/product.aspx?product=Wireless%20Development%20Studio" TargetMode="External"/><Relationship Id="rId47" Type="http://schemas.openxmlformats.org/officeDocument/2006/relationships/image" Target="media/image7.jpg"/><Relationship Id="rId89" Type="http://schemas.openxmlformats.org/officeDocument/2006/relationships/header" Target="header11.xml"/><Relationship Id="rId112" Type="http://schemas.openxmlformats.org/officeDocument/2006/relationships/footer" Target="footer17.xml"/><Relationship Id="rId133" Type="http://schemas.openxmlformats.org/officeDocument/2006/relationships/image" Target="media/image35.png"/><Relationship Id="rId154" Type="http://schemas.openxmlformats.org/officeDocument/2006/relationships/footer" Target="footer22.xml"/><Relationship Id="rId175" Type="http://schemas.openxmlformats.org/officeDocument/2006/relationships/image" Target="media/image65.jpg"/><Relationship Id="rId196" Type="http://schemas.openxmlformats.org/officeDocument/2006/relationships/image" Target="media/image85.jpg"/><Relationship Id="rId200" Type="http://schemas.openxmlformats.org/officeDocument/2006/relationships/footer" Target="footer28.xml"/><Relationship Id="rId16" Type="http://schemas.openxmlformats.org/officeDocument/2006/relationships/hyperlink" Target="http://www.microchip.com/webdoc/asf/asf.ModuleExplorerView.html" TargetMode="External"/><Relationship Id="rId221" Type="http://schemas.openxmlformats.org/officeDocument/2006/relationships/header" Target="header35.xml"/><Relationship Id="rId37" Type="http://schemas.openxmlformats.org/officeDocument/2006/relationships/image" Target="media/image3.jpg"/><Relationship Id="rId102" Type="http://schemas.openxmlformats.org/officeDocument/2006/relationships/footer" Target="footer14.xml"/><Relationship Id="rId123" Type="http://schemas.openxmlformats.org/officeDocument/2006/relationships/footer" Target="footer20.xml"/><Relationship Id="rId144" Type="http://schemas.openxmlformats.org/officeDocument/2006/relationships/image" Target="media/image46.png"/><Relationship Id="rId90" Type="http://schemas.openxmlformats.org/officeDocument/2006/relationships/footer" Target="footer10.xml"/><Relationship Id="rId165" Type="http://schemas.openxmlformats.org/officeDocument/2006/relationships/header" Target="header26.xml"/><Relationship Id="rId186" Type="http://schemas.openxmlformats.org/officeDocument/2006/relationships/image" Target="media/image75.jpg"/><Relationship Id="rId211" Type="http://schemas.openxmlformats.org/officeDocument/2006/relationships/hyperlink" Target="http://www.microchip.com/quality" TargetMode="External"/><Relationship Id="rId27" Type="http://schemas.openxmlformats.org/officeDocument/2006/relationships/hyperlink" Target="http://www.microchip.com/SWLibraryWeb/product.aspx?product=Wireless%20Development%20Studio" TargetMode="External"/><Relationship Id="rId48" Type="http://schemas.openxmlformats.org/officeDocument/2006/relationships/hyperlink" Target="http://ww1.microchip.com/downloads/en/DeviceDoc/Atmel-42243-SAMR21-Xplained-Pro_User-Guide.pdf" TargetMode="External"/><Relationship Id="rId113" Type="http://schemas.openxmlformats.org/officeDocument/2006/relationships/header" Target="header18.xml"/><Relationship Id="rId134" Type="http://schemas.openxmlformats.org/officeDocument/2006/relationships/image" Target="media/image36.png"/><Relationship Id="rId155" Type="http://schemas.openxmlformats.org/officeDocument/2006/relationships/footer" Target="footer23.xml"/><Relationship Id="rId176" Type="http://schemas.openxmlformats.org/officeDocument/2006/relationships/image" Target="media/image410.jpg"/><Relationship Id="rId197" Type="http://schemas.openxmlformats.org/officeDocument/2006/relationships/image" Target="media/image86.jpg"/><Relationship Id="rId201" Type="http://schemas.openxmlformats.org/officeDocument/2006/relationships/footer" Target="footer29.xml"/><Relationship Id="rId222" Type="http://schemas.openxmlformats.org/officeDocument/2006/relationships/footer" Target="footer34.xml"/><Relationship Id="rId17" Type="http://schemas.openxmlformats.org/officeDocument/2006/relationships/hyperlink" Target="http://www.microchip.com/wwwAppNotes/AppNotes.aspx?appnote=en536181" TargetMode="External"/><Relationship Id="rId38" Type="http://schemas.openxmlformats.org/officeDocument/2006/relationships/image" Target="media/image4.jpg"/><Relationship Id="rId103" Type="http://schemas.openxmlformats.org/officeDocument/2006/relationships/header" Target="header15.xml"/><Relationship Id="rId124" Type="http://schemas.openxmlformats.org/officeDocument/2006/relationships/header" Target="header21.xml"/><Relationship Id="rId91" Type="http://schemas.openxmlformats.org/officeDocument/2006/relationships/footer" Target="footer11.xml"/><Relationship Id="rId145" Type="http://schemas.openxmlformats.org/officeDocument/2006/relationships/image" Target="media/image47.png"/><Relationship Id="rId166" Type="http://schemas.openxmlformats.org/officeDocument/2006/relationships/footer" Target="footer25.xml"/><Relationship Id="rId187" Type="http://schemas.openxmlformats.org/officeDocument/2006/relationships/image" Target="media/image76.jpg"/><Relationship Id="rId1" Type="http://schemas.openxmlformats.org/officeDocument/2006/relationships/numbering" Target="numbering.xml"/><Relationship Id="rId212" Type="http://schemas.openxmlformats.org/officeDocument/2006/relationships/header" Target="header31.xml"/><Relationship Id="rId28" Type="http://schemas.openxmlformats.org/officeDocument/2006/relationships/hyperlink" Target="http://www.microchip.com/SWLibraryWeb/product.aspx?product=Wireless%20Development%20Studio" TargetMode="External"/><Relationship Id="rId49" Type="http://schemas.openxmlformats.org/officeDocument/2006/relationships/hyperlink" Target="http://ww1.microchip.com/downloads/en/DeviceDoc/Atmel-42243-SAMR21-Xplained-Pro_User-Guide.pdf" TargetMode="External"/><Relationship Id="rId114" Type="http://schemas.openxmlformats.org/officeDocument/2006/relationships/footer" Target="footer18.xml"/><Relationship Id="rId135" Type="http://schemas.openxmlformats.org/officeDocument/2006/relationships/image" Target="media/image37.png"/><Relationship Id="rId156" Type="http://schemas.openxmlformats.org/officeDocument/2006/relationships/header" Target="header24.xml"/><Relationship Id="rId177" Type="http://schemas.openxmlformats.org/officeDocument/2006/relationships/image" Target="media/image66.jpg"/><Relationship Id="rId198" Type="http://schemas.openxmlformats.org/officeDocument/2006/relationships/header" Target="header28.xml"/><Relationship Id="rId202" Type="http://schemas.openxmlformats.org/officeDocument/2006/relationships/header" Target="header30.xml"/><Relationship Id="rId223" Type="http://schemas.openxmlformats.org/officeDocument/2006/relationships/footer" Target="footer35.xml"/><Relationship Id="rId18" Type="http://schemas.openxmlformats.org/officeDocument/2006/relationships/hyperlink" Target="http://www.microchip.com/wwwAppNotes/AppNotes.aspx?appnote=en536181" TargetMode="External"/><Relationship Id="rId39" Type="http://schemas.openxmlformats.org/officeDocument/2006/relationships/image" Target="media/image5.jpg"/><Relationship Id="rId50" Type="http://schemas.openxmlformats.org/officeDocument/2006/relationships/image" Target="media/image8.jpg"/><Relationship Id="rId104" Type="http://schemas.openxmlformats.org/officeDocument/2006/relationships/footer" Target="footer15.xml"/><Relationship Id="rId125" Type="http://schemas.openxmlformats.org/officeDocument/2006/relationships/footer" Target="footer21.xml"/><Relationship Id="rId146" Type="http://schemas.openxmlformats.org/officeDocument/2006/relationships/image" Target="media/image48.png"/><Relationship Id="rId167" Type="http://schemas.openxmlformats.org/officeDocument/2006/relationships/footer" Target="footer26.xml"/><Relationship Id="rId188" Type="http://schemas.openxmlformats.org/officeDocument/2006/relationships/image" Target="media/image77.jpg"/><Relationship Id="rId92" Type="http://schemas.openxmlformats.org/officeDocument/2006/relationships/header" Target="header12.xml"/><Relationship Id="rId213" Type="http://schemas.openxmlformats.org/officeDocument/2006/relationships/header" Target="header3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504</TotalTime>
  <Pages>74</Pages>
  <Words>10409</Words>
  <Characters>59333</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MiWi™ Quick Start Guide</vt:lpstr>
    </vt:vector>
  </TitlesOfParts>
  <Company/>
  <LinksUpToDate>false</LinksUpToDate>
  <CharactersWithSpaces>69603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MiWi™ Quick Start Guide</dc:title>
  <dc:subject>User's Guide</dc:subject>
  <dc:creator>Microchip Technology Inc.</dc:creator>
  <cp:keywords/>
  <cp:lastModifiedBy>Deepthi Mary Michael Kalaiarasan - I63736</cp:lastModifiedBy>
  <cp:revision>56</cp:revision>
  <dcterms:created xsi:type="dcterms:W3CDTF">2023-10-25T05:16:00Z</dcterms:created>
  <dcterms:modified xsi:type="dcterms:W3CDTF">2023-11-01T17:19:00Z</dcterms:modified>
</cp:coreProperties>
</file>